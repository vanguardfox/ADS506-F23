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897F0" w14:textId="77777777" w:rsidR="00016231" w:rsidRDefault="00016231" w:rsidP="00411A65">
      <w:pPr>
        <w:jc w:val="center"/>
        <w:rPr>
          <w:rFonts w:ascii="Times New Roman" w:eastAsia="Times New Roman" w:hAnsi="Times New Roman" w:cs="Times New Roman"/>
          <w:b/>
          <w:sz w:val="24"/>
          <w:szCs w:val="24"/>
        </w:rPr>
      </w:pPr>
    </w:p>
    <w:p w14:paraId="1FD8E10B" w14:textId="77777777" w:rsidR="00016231" w:rsidRDefault="00016231" w:rsidP="00411A65">
      <w:pPr>
        <w:jc w:val="center"/>
        <w:rPr>
          <w:rFonts w:ascii="Times New Roman" w:eastAsia="Times New Roman" w:hAnsi="Times New Roman" w:cs="Times New Roman"/>
          <w:b/>
          <w:sz w:val="24"/>
          <w:szCs w:val="24"/>
        </w:rPr>
      </w:pPr>
    </w:p>
    <w:p w14:paraId="327795F8" w14:textId="02DD420A" w:rsidR="00411A65" w:rsidRDefault="00411A65" w:rsidP="00411A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Bull Market or Bear Market: Time Series </w:t>
      </w:r>
      <w:r w:rsidR="005C3755">
        <w:rPr>
          <w:rFonts w:ascii="Times New Roman" w:eastAsia="Times New Roman" w:hAnsi="Times New Roman" w:cs="Times New Roman"/>
          <w:b/>
          <w:sz w:val="24"/>
          <w:szCs w:val="24"/>
        </w:rPr>
        <w:t xml:space="preserve">Price </w:t>
      </w:r>
      <w:r>
        <w:rPr>
          <w:rFonts w:ascii="Times New Roman" w:eastAsia="Times New Roman" w:hAnsi="Times New Roman" w:cs="Times New Roman"/>
          <w:b/>
          <w:sz w:val="24"/>
          <w:szCs w:val="24"/>
        </w:rPr>
        <w:t>Prediction for Q1 2024</w:t>
      </w:r>
      <w:r w:rsidR="00302F08">
        <w:rPr>
          <w:rFonts w:ascii="Times New Roman" w:eastAsia="Times New Roman" w:hAnsi="Times New Roman" w:cs="Times New Roman"/>
          <w:b/>
          <w:sz w:val="24"/>
          <w:szCs w:val="24"/>
        </w:rPr>
        <w:t>:</w:t>
      </w:r>
    </w:p>
    <w:p w14:paraId="4372A4AC" w14:textId="77777777" w:rsidR="00302F08" w:rsidRDefault="00302F08" w:rsidP="00411A65">
      <w:pPr>
        <w:jc w:val="center"/>
        <w:rPr>
          <w:rFonts w:ascii="Times New Roman" w:eastAsia="Times New Roman" w:hAnsi="Times New Roman" w:cs="Times New Roman"/>
          <w:b/>
          <w:sz w:val="24"/>
          <w:szCs w:val="24"/>
        </w:rPr>
      </w:pPr>
    </w:p>
    <w:p w14:paraId="30C12456" w14:textId="77777777" w:rsidR="00411A65" w:rsidRDefault="00411A65" w:rsidP="00411A65">
      <w:pPr>
        <w:jc w:val="center"/>
        <w:rPr>
          <w:rFonts w:ascii="Times New Roman" w:eastAsia="Times New Roman" w:hAnsi="Times New Roman" w:cs="Times New Roman"/>
          <w:b/>
          <w:sz w:val="24"/>
          <w:szCs w:val="24"/>
        </w:rPr>
      </w:pPr>
    </w:p>
    <w:p w14:paraId="5F7E01DE" w14:textId="77777777" w:rsidR="001510B4" w:rsidRDefault="001510B4" w:rsidP="00411A65">
      <w:pPr>
        <w:jc w:val="center"/>
        <w:rPr>
          <w:rFonts w:ascii="Times New Roman" w:eastAsia="Times New Roman" w:hAnsi="Times New Roman" w:cs="Times New Roman"/>
          <w:b/>
          <w:sz w:val="24"/>
          <w:szCs w:val="24"/>
        </w:rPr>
      </w:pPr>
    </w:p>
    <w:p w14:paraId="7C9BB787" w14:textId="77777777" w:rsidR="00411A65" w:rsidRDefault="00411A65" w:rsidP="00411A65">
      <w:pPr>
        <w:jc w:val="center"/>
        <w:rPr>
          <w:rFonts w:ascii="Times New Roman" w:eastAsia="Times New Roman" w:hAnsi="Times New Roman" w:cs="Times New Roman"/>
          <w:b/>
          <w:sz w:val="24"/>
          <w:szCs w:val="24"/>
        </w:rPr>
      </w:pPr>
    </w:p>
    <w:p w14:paraId="7CDCB066"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Vincent </w:t>
      </w:r>
      <w:proofErr w:type="spellStart"/>
      <w:r>
        <w:rPr>
          <w:rFonts w:ascii="Times New Roman" w:eastAsia="Times New Roman" w:hAnsi="Times New Roman" w:cs="Times New Roman"/>
          <w:sz w:val="24"/>
          <w:szCs w:val="24"/>
        </w:rPr>
        <w:t>Deniega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Ravita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Kartawinata</w:t>
      </w:r>
      <w:proofErr w:type="spellEnd"/>
      <w:r>
        <w:rPr>
          <w:rFonts w:ascii="Times New Roman" w:eastAsia="Times New Roman" w:hAnsi="Times New Roman" w:cs="Times New Roman"/>
          <w:sz w:val="24"/>
          <w:szCs w:val="24"/>
        </w:rPr>
        <w:t>, Gabi Rivera</w:t>
      </w:r>
    </w:p>
    <w:p w14:paraId="39682AB9" w14:textId="77777777" w:rsidR="00411A65" w:rsidRDefault="00411A65" w:rsidP="00411A65">
      <w:pPr>
        <w:jc w:val="center"/>
        <w:rPr>
          <w:rFonts w:ascii="Times New Roman" w:eastAsia="Times New Roman" w:hAnsi="Times New Roman" w:cs="Times New Roman"/>
          <w:sz w:val="24"/>
          <w:szCs w:val="24"/>
        </w:rPr>
      </w:pPr>
    </w:p>
    <w:p w14:paraId="6C3BC3CF" w14:textId="77777777" w:rsidR="00411A65" w:rsidRDefault="00411A65" w:rsidP="00411A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Master of Science in Applied Data Science, University of San Diego</w:t>
      </w:r>
    </w:p>
    <w:p w14:paraId="5A30876D" w14:textId="77777777" w:rsidR="007F73E3" w:rsidRDefault="007F73E3">
      <w:pPr>
        <w:rPr>
          <w:rFonts w:ascii="Times New Roman" w:hAnsi="Times New Roman" w:cs="Times New Roman"/>
          <w:sz w:val="24"/>
          <w:szCs w:val="24"/>
        </w:rPr>
      </w:pPr>
    </w:p>
    <w:p w14:paraId="73851096" w14:textId="77777777" w:rsidR="007D67CB" w:rsidRDefault="007D67CB">
      <w:pPr>
        <w:rPr>
          <w:rFonts w:ascii="Times New Roman" w:hAnsi="Times New Roman" w:cs="Times New Roman"/>
          <w:sz w:val="24"/>
          <w:szCs w:val="24"/>
        </w:rPr>
      </w:pPr>
    </w:p>
    <w:p w14:paraId="1C9B52F7" w14:textId="77777777" w:rsidR="007D67CB" w:rsidRDefault="007D67CB">
      <w:pPr>
        <w:rPr>
          <w:rFonts w:ascii="Times New Roman" w:hAnsi="Times New Roman" w:cs="Times New Roman"/>
          <w:sz w:val="24"/>
          <w:szCs w:val="24"/>
        </w:rPr>
      </w:pPr>
    </w:p>
    <w:p w14:paraId="2CC8C00E" w14:textId="77777777" w:rsidR="007D67CB" w:rsidRDefault="007D67CB">
      <w:pPr>
        <w:rPr>
          <w:rFonts w:ascii="Times New Roman" w:hAnsi="Times New Roman" w:cs="Times New Roman"/>
          <w:sz w:val="24"/>
          <w:szCs w:val="24"/>
        </w:rPr>
      </w:pPr>
    </w:p>
    <w:p w14:paraId="4775D96F" w14:textId="77777777" w:rsidR="007D67CB" w:rsidRDefault="007D67CB">
      <w:pPr>
        <w:rPr>
          <w:rFonts w:ascii="Times New Roman" w:hAnsi="Times New Roman" w:cs="Times New Roman"/>
          <w:sz w:val="24"/>
          <w:szCs w:val="24"/>
        </w:rPr>
      </w:pPr>
    </w:p>
    <w:p w14:paraId="57583C2A" w14:textId="77777777" w:rsidR="007D67CB" w:rsidRDefault="007D67CB">
      <w:pPr>
        <w:rPr>
          <w:rFonts w:ascii="Times New Roman" w:hAnsi="Times New Roman" w:cs="Times New Roman"/>
          <w:sz w:val="24"/>
          <w:szCs w:val="24"/>
        </w:rPr>
      </w:pPr>
    </w:p>
    <w:p w14:paraId="45DC74D5" w14:textId="77777777" w:rsidR="007D67CB" w:rsidRDefault="007D67CB">
      <w:pPr>
        <w:rPr>
          <w:rFonts w:ascii="Times New Roman" w:hAnsi="Times New Roman" w:cs="Times New Roman"/>
          <w:sz w:val="24"/>
          <w:szCs w:val="24"/>
        </w:rPr>
      </w:pPr>
    </w:p>
    <w:p w14:paraId="44E4F6F3" w14:textId="77777777" w:rsidR="007D67CB" w:rsidRDefault="007D67CB">
      <w:pPr>
        <w:rPr>
          <w:rFonts w:ascii="Times New Roman" w:hAnsi="Times New Roman" w:cs="Times New Roman"/>
          <w:sz w:val="24"/>
          <w:szCs w:val="24"/>
        </w:rPr>
      </w:pPr>
    </w:p>
    <w:p w14:paraId="788BDDE5" w14:textId="77777777" w:rsidR="007D67CB" w:rsidRDefault="007D67CB">
      <w:pPr>
        <w:rPr>
          <w:rFonts w:ascii="Times New Roman" w:hAnsi="Times New Roman" w:cs="Times New Roman"/>
          <w:sz w:val="24"/>
          <w:szCs w:val="24"/>
        </w:rPr>
      </w:pPr>
    </w:p>
    <w:p w14:paraId="49328A22" w14:textId="77777777" w:rsidR="007D67CB" w:rsidRDefault="007D67CB">
      <w:pPr>
        <w:rPr>
          <w:rFonts w:ascii="Times New Roman" w:hAnsi="Times New Roman" w:cs="Times New Roman"/>
          <w:sz w:val="24"/>
          <w:szCs w:val="24"/>
        </w:rPr>
      </w:pPr>
    </w:p>
    <w:p w14:paraId="580A1980" w14:textId="77777777" w:rsidR="007D67CB" w:rsidRDefault="007D67CB">
      <w:pPr>
        <w:rPr>
          <w:rFonts w:ascii="Times New Roman" w:hAnsi="Times New Roman" w:cs="Times New Roman"/>
          <w:sz w:val="24"/>
          <w:szCs w:val="24"/>
        </w:rPr>
      </w:pPr>
    </w:p>
    <w:p w14:paraId="722FC5B2" w14:textId="77777777" w:rsidR="007D67CB" w:rsidRDefault="007D67CB">
      <w:pPr>
        <w:rPr>
          <w:rFonts w:ascii="Times New Roman" w:hAnsi="Times New Roman" w:cs="Times New Roman"/>
          <w:sz w:val="24"/>
          <w:szCs w:val="24"/>
        </w:rPr>
      </w:pPr>
    </w:p>
    <w:p w14:paraId="440C5412" w14:textId="77777777" w:rsidR="007D67CB" w:rsidRDefault="007D67CB">
      <w:pPr>
        <w:rPr>
          <w:rFonts w:ascii="Times New Roman" w:hAnsi="Times New Roman" w:cs="Times New Roman"/>
          <w:sz w:val="24"/>
          <w:szCs w:val="24"/>
        </w:rPr>
      </w:pPr>
    </w:p>
    <w:p w14:paraId="702D2293" w14:textId="77777777" w:rsidR="007D67CB" w:rsidRDefault="007D67CB">
      <w:pPr>
        <w:rPr>
          <w:rFonts w:ascii="Times New Roman" w:hAnsi="Times New Roman" w:cs="Times New Roman"/>
          <w:sz w:val="24"/>
          <w:szCs w:val="24"/>
        </w:rPr>
      </w:pPr>
    </w:p>
    <w:p w14:paraId="6B690063" w14:textId="77777777" w:rsidR="007D67CB" w:rsidRDefault="007D67CB">
      <w:pPr>
        <w:rPr>
          <w:rFonts w:ascii="Times New Roman" w:hAnsi="Times New Roman" w:cs="Times New Roman"/>
          <w:sz w:val="24"/>
          <w:szCs w:val="24"/>
        </w:rPr>
      </w:pPr>
    </w:p>
    <w:p w14:paraId="6D2086ED" w14:textId="77777777" w:rsidR="007D67CB" w:rsidRDefault="007D67CB">
      <w:pPr>
        <w:rPr>
          <w:rFonts w:ascii="Times New Roman" w:hAnsi="Times New Roman" w:cs="Times New Roman"/>
          <w:sz w:val="24"/>
          <w:szCs w:val="24"/>
        </w:rPr>
      </w:pPr>
    </w:p>
    <w:p w14:paraId="5674D76F" w14:textId="77777777" w:rsidR="007D67CB" w:rsidRDefault="007D67CB">
      <w:pPr>
        <w:rPr>
          <w:rFonts w:ascii="Times New Roman" w:hAnsi="Times New Roman" w:cs="Times New Roman"/>
          <w:sz w:val="24"/>
          <w:szCs w:val="24"/>
        </w:rPr>
      </w:pPr>
    </w:p>
    <w:p w14:paraId="64A5C109" w14:textId="77777777" w:rsidR="007D67CB" w:rsidRDefault="007D67CB">
      <w:pPr>
        <w:rPr>
          <w:rFonts w:ascii="Times New Roman" w:hAnsi="Times New Roman" w:cs="Times New Roman"/>
          <w:sz w:val="24"/>
          <w:szCs w:val="24"/>
        </w:rPr>
      </w:pPr>
    </w:p>
    <w:p w14:paraId="0D875435" w14:textId="77777777" w:rsidR="007D67CB" w:rsidRDefault="007D67CB">
      <w:pPr>
        <w:rPr>
          <w:rFonts w:ascii="Times New Roman" w:hAnsi="Times New Roman" w:cs="Times New Roman"/>
          <w:sz w:val="24"/>
          <w:szCs w:val="24"/>
        </w:rPr>
      </w:pPr>
    </w:p>
    <w:p w14:paraId="3484F3C8" w14:textId="77777777" w:rsidR="007D67CB" w:rsidRDefault="007D67CB">
      <w:pPr>
        <w:rPr>
          <w:rFonts w:ascii="Times New Roman" w:hAnsi="Times New Roman" w:cs="Times New Roman"/>
          <w:sz w:val="24"/>
          <w:szCs w:val="24"/>
        </w:rPr>
      </w:pPr>
    </w:p>
    <w:p w14:paraId="042E3FA0" w14:textId="77777777" w:rsidR="007D67CB" w:rsidRDefault="007D67CB">
      <w:pPr>
        <w:rPr>
          <w:rFonts w:ascii="Times New Roman" w:hAnsi="Times New Roman" w:cs="Times New Roman"/>
          <w:sz w:val="24"/>
          <w:szCs w:val="24"/>
        </w:rPr>
      </w:pPr>
    </w:p>
    <w:p w14:paraId="56B238B8" w14:textId="77777777" w:rsidR="007D67CB" w:rsidRDefault="007D67CB">
      <w:pPr>
        <w:rPr>
          <w:rFonts w:ascii="Times New Roman" w:hAnsi="Times New Roman" w:cs="Times New Roman"/>
          <w:sz w:val="24"/>
          <w:szCs w:val="24"/>
        </w:rPr>
      </w:pPr>
    </w:p>
    <w:p w14:paraId="6965D9BD" w14:textId="77777777" w:rsidR="007D67CB" w:rsidRDefault="007D67CB">
      <w:pPr>
        <w:rPr>
          <w:rFonts w:ascii="Times New Roman" w:hAnsi="Times New Roman" w:cs="Times New Roman"/>
          <w:sz w:val="24"/>
          <w:szCs w:val="24"/>
        </w:rPr>
      </w:pPr>
    </w:p>
    <w:p w14:paraId="5ACF550B" w14:textId="77777777" w:rsidR="009C2E9A" w:rsidRDefault="009C2E9A" w:rsidP="009C2E9A">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Author Note</w:t>
      </w:r>
    </w:p>
    <w:p w14:paraId="5EFE6986" w14:textId="77777777" w:rsidR="009C2E9A" w:rsidRDefault="009C2E9A" w:rsidP="009C2E9A">
      <w:pPr>
        <w:jc w:val="center"/>
        <w:rPr>
          <w:rFonts w:ascii="Times New Roman" w:eastAsia="Times New Roman" w:hAnsi="Times New Roman" w:cs="Times New Roman"/>
          <w:b/>
          <w:sz w:val="24"/>
          <w:szCs w:val="24"/>
        </w:rPr>
      </w:pPr>
    </w:p>
    <w:p w14:paraId="61233469"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have no known conflict of interest to disclose.</w:t>
      </w:r>
    </w:p>
    <w:p w14:paraId="1E9E8E37" w14:textId="77777777" w:rsidR="009C2E9A" w:rsidRDefault="009C2E9A" w:rsidP="009C2E9A">
      <w:pPr>
        <w:rPr>
          <w:rFonts w:ascii="Times New Roman" w:eastAsia="Times New Roman" w:hAnsi="Times New Roman" w:cs="Times New Roman"/>
          <w:sz w:val="24"/>
          <w:szCs w:val="24"/>
        </w:rPr>
      </w:pPr>
    </w:p>
    <w:p w14:paraId="43C2A74D" w14:textId="77777777" w:rsidR="009C2E9A" w:rsidRDefault="009C2E9A" w:rsidP="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Correspondence concerning this work should be addressed to the authors above. Email: </w:t>
      </w:r>
    </w:p>
    <w:p w14:paraId="1D990E37" w14:textId="77777777" w:rsidR="009C2E9A" w:rsidRDefault="009C2E9A" w:rsidP="009C2E9A">
      <w:pPr>
        <w:rPr>
          <w:rFonts w:ascii="Times New Roman" w:eastAsia="Times New Roman" w:hAnsi="Times New Roman" w:cs="Times New Roman"/>
          <w:sz w:val="24"/>
          <w:szCs w:val="24"/>
        </w:rPr>
      </w:pPr>
    </w:p>
    <w:p w14:paraId="604A59F5" w14:textId="001A9BB6" w:rsidR="007D67CB" w:rsidRPr="001510B4" w:rsidRDefault="009C2E9A">
      <w:pPr>
        <w:rPr>
          <w:rFonts w:ascii="Times New Roman" w:eastAsia="Times New Roman" w:hAnsi="Times New Roman" w:cs="Times New Roman"/>
          <w:sz w:val="24"/>
          <w:szCs w:val="24"/>
        </w:rPr>
      </w:pPr>
      <w:r>
        <w:rPr>
          <w:rFonts w:ascii="Times New Roman" w:eastAsia="Times New Roman" w:hAnsi="Times New Roman" w:cs="Times New Roman"/>
          <w:sz w:val="24"/>
          <w:szCs w:val="24"/>
        </w:rPr>
        <w:t>jdeniega@sandiego.edu, rkartawinata@sandiego.edu, gabriellarivera@sandiego.edu</w:t>
      </w:r>
    </w:p>
    <w:p w14:paraId="52CFA1F9"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 xml:space="preserve">Background Information </w:t>
      </w:r>
    </w:p>
    <w:p w14:paraId="0285B5E9" w14:textId="4553D895" w:rsidR="009C2E9A" w:rsidRPr="000A46FB" w:rsidRDefault="009C2E9A" w:rsidP="009C2E9A">
      <w:pPr>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Building forecast models and financial tools to predict major market events such as </w:t>
      </w:r>
      <w:r w:rsidR="00B144F4">
        <w:rPr>
          <w:rFonts w:ascii="Times New Roman" w:eastAsia="Times New Roman" w:hAnsi="Times New Roman" w:cs="Times New Roman"/>
          <w:sz w:val="24"/>
          <w:szCs w:val="24"/>
        </w:rPr>
        <w:t>stock price movement and what factors influence the price direction</w:t>
      </w:r>
      <w:r>
        <w:rPr>
          <w:rFonts w:ascii="Times New Roman" w:eastAsia="Times New Roman" w:hAnsi="Times New Roman" w:cs="Times New Roman"/>
          <w:sz w:val="24"/>
          <w:szCs w:val="24"/>
        </w:rPr>
        <w:t xml:space="preserve">, is highly lucrative. It’s not only beneficial to the public but more intently the business sectors, government, economist, financial professionals are keen </w:t>
      </w:r>
      <w:r w:rsidRPr="000A46FB">
        <w:rPr>
          <w:rFonts w:ascii="Times New Roman" w:eastAsia="Times New Roman" w:hAnsi="Times New Roman" w:cs="Times New Roman"/>
          <w:color w:val="FF0000"/>
          <w:sz w:val="24"/>
          <w:szCs w:val="24"/>
        </w:rPr>
        <w:t xml:space="preserve">to have </w:t>
      </w:r>
      <w:r w:rsidR="00B144F4" w:rsidRPr="000A46FB">
        <w:rPr>
          <w:rFonts w:ascii="Times New Roman" w:eastAsia="Times New Roman" w:hAnsi="Times New Roman" w:cs="Times New Roman"/>
          <w:color w:val="FF0000"/>
          <w:sz w:val="24"/>
          <w:szCs w:val="24"/>
        </w:rPr>
        <w:t>insight predictive on making financial and investment decisions</w:t>
      </w:r>
      <w:r>
        <w:rPr>
          <w:rFonts w:ascii="Times New Roman" w:eastAsia="Times New Roman" w:hAnsi="Times New Roman" w:cs="Times New Roman"/>
          <w:sz w:val="24"/>
          <w:szCs w:val="24"/>
        </w:rPr>
        <w:t xml:space="preserve">. </w:t>
      </w:r>
      <w:r w:rsidR="000A46FB" w:rsidRPr="000A46FB">
        <w:rPr>
          <w:rFonts w:ascii="Times New Roman" w:eastAsia="Times New Roman" w:hAnsi="Times New Roman" w:cs="Times New Roman"/>
          <w:color w:val="FF0000"/>
          <w:sz w:val="24"/>
          <w:szCs w:val="24"/>
        </w:rPr>
        <w:t>T</w:t>
      </w:r>
      <w:r w:rsidR="00722E95" w:rsidRPr="000A46FB">
        <w:rPr>
          <w:rFonts w:ascii="Times New Roman" w:eastAsia="Times New Roman" w:hAnsi="Times New Roman" w:cs="Times New Roman"/>
          <w:color w:val="FF0000"/>
          <w:sz w:val="24"/>
          <w:szCs w:val="24"/>
        </w:rPr>
        <w:t>he</w:t>
      </w:r>
      <w:r w:rsidR="000A46FB" w:rsidRPr="000A46FB">
        <w:rPr>
          <w:rFonts w:ascii="Times New Roman" w:eastAsia="Times New Roman" w:hAnsi="Times New Roman" w:cs="Times New Roman"/>
          <w:color w:val="FF0000"/>
          <w:sz w:val="24"/>
          <w:szCs w:val="24"/>
        </w:rPr>
        <w:t xml:space="preserve"> most recent</w:t>
      </w:r>
      <w:r w:rsidR="00722E95" w:rsidRPr="000A46FB">
        <w:rPr>
          <w:rFonts w:ascii="Times New Roman" w:eastAsia="Times New Roman" w:hAnsi="Times New Roman" w:cs="Times New Roman"/>
          <w:color w:val="FF0000"/>
          <w:sz w:val="24"/>
          <w:szCs w:val="24"/>
        </w:rPr>
        <w:t xml:space="preserve"> </w:t>
      </w:r>
      <w:r w:rsidR="000A46FB" w:rsidRPr="000A46FB">
        <w:rPr>
          <w:rFonts w:ascii="Times New Roman" w:eastAsia="Times New Roman" w:hAnsi="Times New Roman" w:cs="Times New Roman"/>
          <w:color w:val="FF0000"/>
          <w:sz w:val="24"/>
          <w:szCs w:val="24"/>
        </w:rPr>
        <w:t>implication</w:t>
      </w:r>
      <w:r w:rsidR="00987D29">
        <w:rPr>
          <w:rFonts w:ascii="Times New Roman" w:eastAsia="Times New Roman" w:hAnsi="Times New Roman" w:cs="Times New Roman"/>
          <w:color w:val="FF0000"/>
          <w:sz w:val="24"/>
          <w:szCs w:val="24"/>
        </w:rPr>
        <w:t>s</w:t>
      </w:r>
      <w:r w:rsidR="000A46FB" w:rsidRPr="000A46FB">
        <w:rPr>
          <w:rFonts w:ascii="Times New Roman" w:eastAsia="Times New Roman" w:hAnsi="Times New Roman" w:cs="Times New Roman"/>
          <w:color w:val="FF0000"/>
          <w:sz w:val="24"/>
          <w:szCs w:val="24"/>
        </w:rPr>
        <w:t xml:space="preserve"> </w:t>
      </w:r>
      <w:r w:rsidR="00722E95" w:rsidRPr="000A46FB">
        <w:rPr>
          <w:rFonts w:ascii="Times New Roman" w:eastAsia="Times New Roman" w:hAnsi="Times New Roman" w:cs="Times New Roman"/>
          <w:color w:val="FF0000"/>
          <w:sz w:val="24"/>
          <w:szCs w:val="24"/>
        </w:rPr>
        <w:t xml:space="preserve">of </w:t>
      </w:r>
      <w:r w:rsidR="000A46FB" w:rsidRPr="000A46FB">
        <w:rPr>
          <w:rFonts w:ascii="Times New Roman" w:eastAsia="Times New Roman" w:hAnsi="Times New Roman" w:cs="Times New Roman"/>
          <w:color w:val="FF0000"/>
          <w:sz w:val="24"/>
          <w:szCs w:val="24"/>
        </w:rPr>
        <w:t>down-ward</w:t>
      </w:r>
      <w:r w:rsidR="00987D29">
        <w:rPr>
          <w:rFonts w:ascii="Times New Roman" w:eastAsia="Times New Roman" w:hAnsi="Times New Roman" w:cs="Times New Roman"/>
          <w:color w:val="FF0000"/>
          <w:sz w:val="24"/>
          <w:szCs w:val="24"/>
        </w:rPr>
        <w:t xml:space="preserve"> stock price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are</w:t>
      </w:r>
      <w:r w:rsidR="000A46FB" w:rsidRPr="000A46FB">
        <w:rPr>
          <w:rFonts w:ascii="Times New Roman" w:eastAsia="Times New Roman" w:hAnsi="Times New Roman" w:cs="Times New Roman"/>
          <w:color w:val="FF0000"/>
          <w:sz w:val="24"/>
          <w:szCs w:val="24"/>
        </w:rPr>
        <w:t xml:space="preserve"> </w:t>
      </w:r>
      <w:r w:rsidR="00987D29">
        <w:rPr>
          <w:rFonts w:ascii="Times New Roman" w:eastAsia="Times New Roman" w:hAnsi="Times New Roman" w:cs="Times New Roman"/>
          <w:color w:val="FF0000"/>
          <w:sz w:val="24"/>
          <w:szCs w:val="24"/>
        </w:rPr>
        <w:t xml:space="preserve">inflation and </w:t>
      </w:r>
      <w:r w:rsidR="000A46FB" w:rsidRPr="000A46FB">
        <w:rPr>
          <w:rFonts w:ascii="Times New Roman" w:eastAsia="Times New Roman" w:hAnsi="Times New Roman" w:cs="Times New Roman"/>
          <w:color w:val="FF0000"/>
          <w:sz w:val="24"/>
          <w:szCs w:val="24"/>
        </w:rPr>
        <w:t>recession</w:t>
      </w:r>
      <w:r w:rsidR="000A46FB">
        <w:rPr>
          <w:rFonts w:ascii="Times New Roman" w:eastAsia="Times New Roman" w:hAnsi="Times New Roman" w:cs="Times New Roman"/>
          <w:sz w:val="24"/>
          <w:szCs w:val="24"/>
        </w:rPr>
        <w:t>.</w:t>
      </w:r>
      <w:r w:rsidR="00722E95">
        <w:rPr>
          <w:rFonts w:ascii="Times New Roman" w:eastAsia="Times New Roman" w:hAnsi="Times New Roman" w:cs="Times New Roman"/>
          <w:sz w:val="24"/>
          <w:szCs w:val="24"/>
        </w:rPr>
        <w:t xml:space="preserve"> </w:t>
      </w:r>
      <w:r w:rsidR="00184731" w:rsidRPr="00FE7DE2">
        <w:rPr>
          <w:rFonts w:ascii="Times New Roman" w:eastAsia="Times New Roman" w:hAnsi="Times New Roman" w:cs="Times New Roman"/>
          <w:color w:val="FF0000"/>
          <w:sz w:val="24"/>
          <w:szCs w:val="24"/>
        </w:rPr>
        <w:t xml:space="preserve">In 1994 Board of Governors of Federal Reserve System International Finance Discussion Paper, </w:t>
      </w:r>
      <w:proofErr w:type="spellStart"/>
      <w:r w:rsidR="00184731" w:rsidRPr="00FE7DE2">
        <w:rPr>
          <w:rFonts w:ascii="Times New Roman" w:eastAsia="Times New Roman" w:hAnsi="Times New Roman" w:cs="Times New Roman"/>
          <w:color w:val="FF0000"/>
          <w:sz w:val="24"/>
          <w:szCs w:val="24"/>
        </w:rPr>
        <w:t>Ammer</w:t>
      </w:r>
      <w:proofErr w:type="spellEnd"/>
      <w:r w:rsidR="00184731" w:rsidRPr="00FE7DE2">
        <w:rPr>
          <w:rFonts w:ascii="Times New Roman" w:eastAsia="Times New Roman" w:hAnsi="Times New Roman" w:cs="Times New Roman"/>
          <w:color w:val="FF0000"/>
          <w:sz w:val="24"/>
          <w:szCs w:val="24"/>
        </w:rPr>
        <w:t xml:space="preserve"> mentioned that </w:t>
      </w:r>
      <w:r w:rsidR="00FE7DE2" w:rsidRPr="00FE7DE2">
        <w:rPr>
          <w:rFonts w:ascii="Times New Roman" w:eastAsia="Times New Roman" w:hAnsi="Times New Roman" w:cs="Times New Roman"/>
          <w:color w:val="FF0000"/>
          <w:sz w:val="24"/>
          <w:szCs w:val="24"/>
        </w:rPr>
        <w:t xml:space="preserve">higher inflation is related to both of lower stock dividend and lower equity return. In addition, </w:t>
      </w:r>
      <w:r w:rsidR="00FE7DE2">
        <w:rPr>
          <w:rFonts w:ascii="Times New Roman" w:eastAsia="Times New Roman" w:hAnsi="Times New Roman" w:cs="Times New Roman"/>
          <w:sz w:val="24"/>
          <w:szCs w:val="24"/>
        </w:rPr>
        <w:t xml:space="preserve">as quoted in </w:t>
      </w:r>
      <w:r w:rsidRPr="00727C59">
        <w:rPr>
          <w:rFonts w:ascii="Times New Roman" w:eastAsia="Times New Roman" w:hAnsi="Times New Roman" w:cs="Times New Roman"/>
          <w:sz w:val="24"/>
          <w:szCs w:val="24"/>
        </w:rPr>
        <w:t>Kiley 2023, the word “recession” becomes abundantly searched on the internet typically at the beginning of each prolonged downturn in economic activity.</w:t>
      </w:r>
      <w:r w:rsidR="000A46FB">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here is an apparent interest in a looming downturn to make better financial decisions. As expected, this search trend was captured during the start of the great recession which was influenced by the housing market crash in 2008 (</w:t>
      </w:r>
      <w:proofErr w:type="spellStart"/>
      <w:r>
        <w:rPr>
          <w:rFonts w:ascii="Times New Roman" w:eastAsia="Times New Roman" w:hAnsi="Times New Roman" w:cs="Times New Roman"/>
          <w:sz w:val="24"/>
          <w:szCs w:val="24"/>
        </w:rPr>
        <w:t>Hudomiet</w:t>
      </w:r>
      <w:proofErr w:type="spellEnd"/>
      <w:r>
        <w:rPr>
          <w:rFonts w:ascii="Times New Roman" w:eastAsia="Times New Roman" w:hAnsi="Times New Roman" w:cs="Times New Roman"/>
          <w:sz w:val="24"/>
          <w:szCs w:val="24"/>
        </w:rPr>
        <w:t xml:space="preserve"> et. al., 2011). This was then followed by the most recent COVID-19 recession which was the second steep decline in economic activity in the last 15 years. </w:t>
      </w:r>
      <w:r w:rsidR="000A46FB" w:rsidRPr="000A46FB">
        <w:rPr>
          <w:rFonts w:ascii="Times New Roman" w:eastAsia="Times New Roman" w:hAnsi="Times New Roman" w:cs="Times New Roman"/>
          <w:color w:val="FF0000"/>
          <w:sz w:val="24"/>
          <w:szCs w:val="24"/>
        </w:rPr>
        <w:t>This paper was initiated by finding this recent recession and correlating with stock price movement.</w:t>
      </w:r>
    </w:p>
    <w:p w14:paraId="5EA06710" w14:textId="77777777" w:rsidR="009C2E9A" w:rsidRDefault="009C2E9A" w:rsidP="009C2E9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Since then, there has been notable literary data derived from 42 recessions in 14 countries using quarterly periods that have high potential for correctly forecasting the next recession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It is said that stock prices dropped significantly at about 30% at the start of recession while dividends fell on average by 13%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Prices of stocks seem to fall further compared to real dividends during recession periods with the stock price variance behaving relatively the same as dividend growth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Another likely indicator of recession would be the timing of price-dividend ratio drop which happens in two </w:t>
      </w:r>
      <w:r>
        <w:rPr>
          <w:rFonts w:ascii="Times New Roman" w:eastAsia="Times New Roman" w:hAnsi="Times New Roman" w:cs="Times New Roman"/>
          <w:sz w:val="24"/>
          <w:szCs w:val="24"/>
        </w:rPr>
        <w:lastRenderedPageBreak/>
        <w:t>quarters before recession ensues at around 5.6%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There’s also recession variance ratio to look at which is the “recession variance over the pre-recession variance”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2022). For price changes, the recession variance ratio goes up 2.1-fold which is relatively similar to dividend growth at 1.7-fold (</w:t>
      </w:r>
      <w:proofErr w:type="spellStart"/>
      <w:r>
        <w:rPr>
          <w:rFonts w:ascii="Times New Roman" w:eastAsia="Times New Roman" w:hAnsi="Times New Roman" w:cs="Times New Roman"/>
          <w:sz w:val="24"/>
          <w:szCs w:val="24"/>
        </w:rPr>
        <w:t>Kroencke</w:t>
      </w:r>
      <w:proofErr w:type="spellEnd"/>
      <w:r>
        <w:rPr>
          <w:rFonts w:ascii="Times New Roman" w:eastAsia="Times New Roman" w:hAnsi="Times New Roman" w:cs="Times New Roman"/>
          <w:sz w:val="24"/>
          <w:szCs w:val="24"/>
        </w:rPr>
        <w:t xml:space="preserve">, 2022). This bank of historic information can be used to help assess forecast models during exploratory data analysis to guide the direction of the model development and interpretation. </w:t>
      </w:r>
    </w:p>
    <w:p w14:paraId="4A9EAC3A" w14:textId="77777777"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US stock market is experiencing significant volatility in the last quarter of 2023. This is a perfect time to evaluate the many factors that influence prolonged market downturn such as financial markets, other investments, and current events to determine whether a recession will ensue. Through deeper understanding of the underlying characteristics of the markets and current environment across multiple dimensions, we may be able to leverage our growing knowledge of time series analysis to decompose price movements by price level, price trend, quarterly seasonality, and noise. The goal is to predict with sound data science principles where the US stock market will be by the end of the first quarter of 2024 to ultimately manage risk and build capital.</w:t>
      </w:r>
    </w:p>
    <w:p w14:paraId="44420EA1" w14:textId="77777777" w:rsidR="009C2E9A" w:rsidRDefault="009C2E9A" w:rsidP="009C2E9A">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Overview of Main Points </w:t>
      </w:r>
    </w:p>
    <w:p w14:paraId="3537FCFF" w14:textId="7F3E2AD4" w:rsidR="009C2E9A" w:rsidRDefault="009C2E9A" w:rsidP="009C2E9A">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 of the stock market include stock exchanges, such as the New York Stock Exchange (NYSE) and NASDAQ, and various financial instruments like equities and exchange-traded funds (ETFs). In this case we are looking at S&amp;P500 ETF (SPY)</w:t>
      </w:r>
      <w:r w:rsidR="00D3357A">
        <w:rPr>
          <w:rFonts w:ascii="Times New Roman" w:eastAsia="Times New Roman" w:hAnsi="Times New Roman" w:cs="Times New Roman"/>
          <w:sz w:val="24"/>
          <w:szCs w:val="24"/>
        </w:rPr>
        <w:t xml:space="preserve"> </w:t>
      </w:r>
      <w:r w:rsidR="00D3357A" w:rsidRPr="00D3357A">
        <w:rPr>
          <w:rFonts w:ascii="Times New Roman" w:eastAsia="Times New Roman" w:hAnsi="Times New Roman" w:cs="Times New Roman"/>
          <w:color w:val="FF0000"/>
          <w:sz w:val="24"/>
          <w:szCs w:val="24"/>
        </w:rPr>
        <w:t>and Amazon (AMZN) to compare side-by-side the movement of their stock pricing</w:t>
      </w:r>
      <w:r>
        <w:rPr>
          <w:rFonts w:ascii="Times New Roman" w:eastAsia="Times New Roman" w:hAnsi="Times New Roman" w:cs="Times New Roman"/>
          <w:sz w:val="24"/>
          <w:szCs w:val="24"/>
        </w:rPr>
        <w:t xml:space="preserve">. Fluctuations of the market often occurred on a short-term basis. Therefore, we are looking at short-term time series methodology such as moving average, </w:t>
      </w:r>
      <w:r w:rsidR="00D66431">
        <w:rPr>
          <w:rFonts w:ascii="Times New Roman" w:eastAsia="Times New Roman" w:hAnsi="Times New Roman" w:cs="Times New Roman"/>
          <w:sz w:val="24"/>
          <w:szCs w:val="24"/>
        </w:rPr>
        <w:t xml:space="preserve">simple smoothing, </w:t>
      </w:r>
      <w:r>
        <w:rPr>
          <w:rFonts w:ascii="Times New Roman" w:eastAsia="Times New Roman" w:hAnsi="Times New Roman" w:cs="Times New Roman"/>
          <w:sz w:val="24"/>
          <w:szCs w:val="24"/>
        </w:rPr>
        <w:t>exponential smoothing</w:t>
      </w:r>
      <w:r w:rsidR="00D664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ARIMA </w:t>
      </w:r>
      <w:r w:rsidR="00D66431" w:rsidRPr="00D66431">
        <w:rPr>
          <w:rFonts w:ascii="Times New Roman" w:eastAsia="Times New Roman" w:hAnsi="Times New Roman" w:cs="Times New Roman"/>
          <w:color w:val="FF0000"/>
          <w:sz w:val="24"/>
          <w:szCs w:val="24"/>
        </w:rPr>
        <w:t xml:space="preserve">and logistic regression as well as neural network </w:t>
      </w:r>
      <w:r>
        <w:rPr>
          <w:rFonts w:ascii="Times New Roman" w:eastAsia="Times New Roman" w:hAnsi="Times New Roman" w:cs="Times New Roman"/>
          <w:sz w:val="24"/>
          <w:szCs w:val="24"/>
        </w:rPr>
        <w:t xml:space="preserve">to achieve our goal. Exploratory data analysis will </w:t>
      </w:r>
      <w:r>
        <w:rPr>
          <w:rFonts w:ascii="Times New Roman" w:eastAsia="Times New Roman" w:hAnsi="Times New Roman" w:cs="Times New Roman"/>
          <w:sz w:val="24"/>
          <w:szCs w:val="24"/>
        </w:rPr>
        <w:lastRenderedPageBreak/>
        <w:t xml:space="preserve">be guided by gathered historical data and empirical data will be used to determine external factor predictors for the forecasting model. Throughout the ADS506 course, other methodology would be included in our analysis. </w:t>
      </w:r>
    </w:p>
    <w:p w14:paraId="329CAB09" w14:textId="17D4447A" w:rsidR="009C2E9A" w:rsidRDefault="009C2E9A" w:rsidP="001510B4">
      <w:pPr>
        <w:shd w:val="clear" w:color="auto" w:fill="FFFFFF"/>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stock market is subject to a vast and virtually limitless array of external factors that can impact its performance. Having this large complexity and limited domain knowledge, identifying time series models and forecasts for this module would be a challenge.</w:t>
      </w:r>
    </w:p>
    <w:p w14:paraId="3F5A58ED" w14:textId="77777777" w:rsidR="009C2E9A" w:rsidRDefault="009C2E9A" w:rsidP="009C2E9A">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Key Findings</w:t>
      </w:r>
    </w:p>
    <w:p w14:paraId="76695E01" w14:textId="0D4D60C3" w:rsidR="00125F87" w:rsidRPr="00124588" w:rsidRDefault="00125F87" w:rsidP="009C2E9A">
      <w:pPr>
        <w:shd w:val="clear" w:color="auto" w:fill="FFFFFF"/>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Dataset is originated from a real-time yahoo finance data. It’s a live data using Python application</w:t>
      </w:r>
      <w:r>
        <w:rPr>
          <w:rFonts w:ascii="Times New Roman" w:hAnsi="Times New Roman" w:cs="Times New Roman"/>
          <w:sz w:val="24"/>
          <w:szCs w:val="24"/>
        </w:rPr>
        <w:t>. The API ticker function retrieves comprehensive daily logs of the stock market movements and metadata</w:t>
      </w:r>
      <w:r w:rsidR="00124588">
        <w:rPr>
          <w:rFonts w:ascii="Times New Roman" w:hAnsi="Times New Roman" w:cs="Times New Roman"/>
          <w:sz w:val="24"/>
          <w:szCs w:val="24"/>
        </w:rPr>
        <w:t xml:space="preserve">. </w:t>
      </w:r>
      <w:r w:rsidRPr="00124588">
        <w:rPr>
          <w:rFonts w:ascii="Times New Roman" w:hAnsi="Times New Roman" w:cs="Times New Roman"/>
          <w:color w:val="FF0000"/>
          <w:sz w:val="24"/>
          <w:szCs w:val="24"/>
        </w:rPr>
        <w:t xml:space="preserve"> </w:t>
      </w:r>
      <w:proofErr w:type="spellStart"/>
      <w:r w:rsidR="00124588" w:rsidRPr="00124588">
        <w:rPr>
          <w:rFonts w:ascii="Times New Roman" w:hAnsi="Times New Roman" w:cs="Times New Roman"/>
          <w:color w:val="FF0000"/>
          <w:sz w:val="24"/>
          <w:szCs w:val="24"/>
        </w:rPr>
        <w:t>yfinance</w:t>
      </w:r>
      <w:proofErr w:type="spellEnd"/>
      <w:r w:rsidR="00124588" w:rsidRPr="00124588">
        <w:rPr>
          <w:rFonts w:ascii="Times New Roman" w:hAnsi="Times New Roman" w:cs="Times New Roman"/>
          <w:color w:val="FF0000"/>
          <w:sz w:val="24"/>
          <w:szCs w:val="24"/>
        </w:rPr>
        <w:t xml:space="preserve"> returns a panda </w:t>
      </w:r>
      <w:proofErr w:type="spellStart"/>
      <w:r w:rsidR="00124588" w:rsidRPr="00124588">
        <w:rPr>
          <w:rFonts w:ascii="Times New Roman" w:hAnsi="Times New Roman" w:cs="Times New Roman"/>
          <w:color w:val="FF0000"/>
          <w:sz w:val="24"/>
          <w:szCs w:val="24"/>
        </w:rPr>
        <w:t>dataframe</w:t>
      </w:r>
      <w:proofErr w:type="spellEnd"/>
      <w:r w:rsidR="00124588" w:rsidRPr="00124588">
        <w:rPr>
          <w:rFonts w:ascii="Times New Roman" w:hAnsi="Times New Roman" w:cs="Times New Roman"/>
          <w:color w:val="FF0000"/>
          <w:sz w:val="24"/>
          <w:szCs w:val="24"/>
        </w:rPr>
        <w:t xml:space="preserve"> with multi-level column names </w:t>
      </w:r>
      <w:r>
        <w:rPr>
          <w:rFonts w:ascii="Times New Roman" w:hAnsi="Times New Roman" w:cs="Times New Roman"/>
          <w:sz w:val="24"/>
          <w:szCs w:val="24"/>
        </w:rPr>
        <w:t>from opening prices, high, low, and closing prices as well as volume.</w:t>
      </w:r>
      <w:r w:rsidR="00124588">
        <w:rPr>
          <w:rFonts w:ascii="Times New Roman" w:hAnsi="Times New Roman" w:cs="Times New Roman"/>
          <w:sz w:val="24"/>
          <w:szCs w:val="24"/>
        </w:rPr>
        <w:t xml:space="preserve"> </w:t>
      </w:r>
      <w:r w:rsidR="00124588" w:rsidRPr="00124588">
        <w:rPr>
          <w:rFonts w:ascii="Times New Roman" w:hAnsi="Times New Roman" w:cs="Times New Roman"/>
          <w:color w:val="FF0000"/>
          <w:sz w:val="24"/>
          <w:szCs w:val="24"/>
        </w:rPr>
        <w:t xml:space="preserve">Data type of these attributes is </w:t>
      </w:r>
      <w:proofErr w:type="gramStart"/>
      <w:r w:rsidR="00124588" w:rsidRPr="00124588">
        <w:rPr>
          <w:rFonts w:ascii="Times New Roman" w:hAnsi="Times New Roman" w:cs="Times New Roman"/>
          <w:color w:val="FF0000"/>
          <w:sz w:val="24"/>
          <w:szCs w:val="24"/>
        </w:rPr>
        <w:t>class;</w:t>
      </w:r>
      <w:proofErr w:type="gramEnd"/>
      <w:r w:rsidR="00124588" w:rsidRPr="00124588">
        <w:rPr>
          <w:rFonts w:ascii="Times New Roman" w:hAnsi="Times New Roman" w:cs="Times New Roman"/>
          <w:color w:val="FF0000"/>
          <w:sz w:val="24"/>
          <w:szCs w:val="24"/>
        </w:rPr>
        <w:t xml:space="preserve"> a one-dimensional table array. </w:t>
      </w:r>
    </w:p>
    <w:p w14:paraId="08126214" w14:textId="1446AD0C" w:rsidR="009C2E9A" w:rsidRPr="00124588" w:rsidRDefault="009C2E9A" w:rsidP="009C2E9A">
      <w:pPr>
        <w:shd w:val="clear" w:color="auto" w:fill="FFFFFF"/>
        <w:spacing w:line="480" w:lineRule="auto"/>
        <w:ind w:firstLine="720"/>
        <w:rPr>
          <w:rFonts w:ascii="Times New Roman" w:eastAsia="Times New Roman" w:hAnsi="Times New Roman" w:cs="Times New Roman"/>
          <w:strike/>
          <w:sz w:val="24"/>
          <w:szCs w:val="24"/>
        </w:rPr>
      </w:pPr>
      <w:r>
        <w:rPr>
          <w:rFonts w:ascii="Times New Roman" w:eastAsia="Times New Roman" w:hAnsi="Times New Roman" w:cs="Times New Roman"/>
          <w:sz w:val="24"/>
          <w:szCs w:val="24"/>
        </w:rPr>
        <w:t xml:space="preserve">Preliminary EDA findings include the time series of SPDR S&amp;P 500 ETF’s stock price exhibiting non-stationarity over the period of six months from May 2023 to November 2023 using the Augmented Dickey-Fuller test statistic method. Upon applying decomposition on the data, the trend and seasonality needs to be considered before feeding into the model’s like ARIMA that assumes lack of trend and seasonality. </w:t>
      </w:r>
      <w:r w:rsidRPr="00124588">
        <w:rPr>
          <w:rFonts w:ascii="Times New Roman" w:eastAsia="Times New Roman" w:hAnsi="Times New Roman" w:cs="Times New Roman"/>
          <w:strike/>
          <w:sz w:val="24"/>
          <w:szCs w:val="24"/>
        </w:rPr>
        <w:t xml:space="preserve">For advanced exponential smoothing, RMSE has better value compared to Simple Smoothing methodology. </w:t>
      </w:r>
    </w:p>
    <w:p w14:paraId="7857E5A1" w14:textId="3866DACE" w:rsidR="007D67CB" w:rsidRDefault="009C2E9A" w:rsidP="001510B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was also explored at a 5-year span. The original closing price time series fluctuates between $60 to $190. There was a rising trend from 2020 to mid 2021 followed by a downward trend up to 2023’s comeback upward trend. </w:t>
      </w:r>
      <w:r w:rsidR="007957C9" w:rsidRPr="007957C9">
        <w:rPr>
          <w:rFonts w:ascii="Times New Roman" w:eastAsia="Times New Roman" w:hAnsi="Times New Roman" w:cs="Times New Roman"/>
          <w:color w:val="FF0000"/>
          <w:sz w:val="24"/>
          <w:szCs w:val="24"/>
        </w:rPr>
        <w:t xml:space="preserve">Similar to SPY, AMZN time series displays non-stationarity. </w:t>
      </w:r>
      <w:r>
        <w:rPr>
          <w:rFonts w:ascii="Times New Roman" w:eastAsia="Times New Roman" w:hAnsi="Times New Roman" w:cs="Times New Roman"/>
          <w:sz w:val="24"/>
          <w:szCs w:val="24"/>
        </w:rPr>
        <w:t xml:space="preserve">The application of LOESS (Locally Estimated Scatterplot Smoothing) decomposition revealed a 5 year downward concave trend with undetectable seasonality when </w:t>
      </w:r>
      <w:r>
        <w:rPr>
          <w:rFonts w:ascii="Times New Roman" w:eastAsia="Times New Roman" w:hAnsi="Times New Roman" w:cs="Times New Roman"/>
          <w:sz w:val="24"/>
          <w:szCs w:val="24"/>
        </w:rPr>
        <w:lastRenderedPageBreak/>
        <w:t>residual is factored. Anomaly detection to account for noise factor will be applied to residuals and evaluated followed by model fitting and forecasting.</w:t>
      </w:r>
    </w:p>
    <w:p w14:paraId="1B97DE7E" w14:textId="77777777" w:rsidR="009C2E9A" w:rsidRPr="00C153F1" w:rsidRDefault="009C2E9A" w:rsidP="009C2E9A">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Data Preprocessing</w:t>
      </w:r>
    </w:p>
    <w:p w14:paraId="2C3F5986" w14:textId="6B9581FE"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r>
      <w:r w:rsidR="00125F87">
        <w:rPr>
          <w:rFonts w:ascii="Times New Roman" w:eastAsia="Times New Roman" w:hAnsi="Times New Roman" w:cs="Times New Roman"/>
          <w:sz w:val="24"/>
          <w:szCs w:val="24"/>
        </w:rPr>
        <w:t>Da</w:t>
      </w:r>
      <w:r w:rsidR="00125F87">
        <w:rPr>
          <w:rFonts w:ascii="Times New Roman" w:hAnsi="Times New Roman" w:cs="Times New Roman"/>
          <w:sz w:val="24"/>
          <w:szCs w:val="24"/>
        </w:rPr>
        <w:t xml:space="preserve">ta for the stock IDs were pulled from Yahoo Finance Library at 5-year span. </w:t>
      </w:r>
      <w:r>
        <w:rPr>
          <w:rFonts w:ascii="Times New Roman" w:hAnsi="Times New Roman" w:cs="Times New Roman"/>
          <w:sz w:val="24"/>
          <w:szCs w:val="24"/>
        </w:rPr>
        <w:t>No missing data values were observed during initial time series plotting approach on market days. Missing values occurred on weekends and holiday dates. These missing values were then imputed and filled in by propagating the last valid value to the next. Then the time series datasets were converted to a specified frequency in order to be used and fed into time series exploratory tools and models. Data smoothing and differencing were rationalized during exploratory data analysis.</w:t>
      </w:r>
    </w:p>
    <w:p w14:paraId="155A23AD" w14:textId="35611299" w:rsidR="009C2E9A" w:rsidRPr="00C153F1" w:rsidRDefault="009C2E9A" w:rsidP="009C2E9A">
      <w:pPr>
        <w:spacing w:line="480" w:lineRule="auto"/>
        <w:rPr>
          <w:rFonts w:ascii="Times New Roman" w:hAnsi="Times New Roman" w:cs="Times New Roman"/>
          <w:b/>
          <w:bCs/>
          <w:i/>
          <w:iCs/>
          <w:sz w:val="24"/>
          <w:szCs w:val="24"/>
        </w:rPr>
      </w:pPr>
      <w:r w:rsidRPr="00C153F1">
        <w:rPr>
          <w:rFonts w:ascii="Times New Roman" w:hAnsi="Times New Roman" w:cs="Times New Roman"/>
          <w:b/>
          <w:bCs/>
          <w:i/>
          <w:iCs/>
          <w:sz w:val="24"/>
          <w:szCs w:val="24"/>
        </w:rPr>
        <w:t>Exploratory Data Analysis</w:t>
      </w:r>
    </w:p>
    <w:p w14:paraId="3E176DF4" w14:textId="1079DCEC" w:rsidR="009C2E9A" w:rsidRDefault="009C2E9A" w:rsidP="009C2E9A">
      <w:pPr>
        <w:spacing w:line="480" w:lineRule="auto"/>
        <w:rPr>
          <w:rFonts w:ascii="Times New Roman" w:hAnsi="Times New Roman" w:cs="Times New Roman"/>
          <w:sz w:val="24"/>
          <w:szCs w:val="24"/>
        </w:rPr>
      </w:pPr>
      <w:r>
        <w:rPr>
          <w:rFonts w:ascii="Times New Roman" w:hAnsi="Times New Roman" w:cs="Times New Roman"/>
          <w:sz w:val="24"/>
          <w:szCs w:val="24"/>
        </w:rPr>
        <w:tab/>
        <w:t>Determination of stationarity status was the first step of the platform process. A</w:t>
      </w:r>
      <w:r w:rsidRPr="007B22B5">
        <w:rPr>
          <w:rFonts w:ascii="Times New Roman" w:hAnsi="Times New Roman" w:cs="Times New Roman"/>
          <w:sz w:val="24"/>
          <w:szCs w:val="24"/>
        </w:rPr>
        <w:t xml:space="preserve">ugmented Dickey-Fuller </w:t>
      </w:r>
      <w:r>
        <w:rPr>
          <w:rFonts w:ascii="Times New Roman" w:hAnsi="Times New Roman" w:cs="Times New Roman"/>
          <w:sz w:val="24"/>
          <w:szCs w:val="24"/>
        </w:rPr>
        <w:t xml:space="preserve">(ADF) </w:t>
      </w:r>
      <w:r w:rsidRPr="007B22B5">
        <w:rPr>
          <w:rFonts w:ascii="Times New Roman" w:hAnsi="Times New Roman" w:cs="Times New Roman"/>
          <w:sz w:val="24"/>
          <w:szCs w:val="24"/>
        </w:rPr>
        <w:t>test</w:t>
      </w:r>
      <w:r>
        <w:rPr>
          <w:rFonts w:ascii="Times New Roman" w:hAnsi="Times New Roman" w:cs="Times New Roman"/>
          <w:sz w:val="24"/>
          <w:szCs w:val="24"/>
        </w:rPr>
        <w:t xml:space="preserve"> was employed and based </w:t>
      </w:r>
      <w:proofErr w:type="spellStart"/>
      <w:r>
        <w:rPr>
          <w:rFonts w:ascii="Times New Roman" w:hAnsi="Times New Roman" w:cs="Times New Roman"/>
          <w:sz w:val="24"/>
          <w:szCs w:val="24"/>
        </w:rPr>
        <w:t>of</w:t>
      </w:r>
      <w:proofErr w:type="spellEnd"/>
      <w:r>
        <w:rPr>
          <w:rFonts w:ascii="Times New Roman" w:hAnsi="Times New Roman" w:cs="Times New Roman"/>
          <w:sz w:val="24"/>
          <w:szCs w:val="24"/>
        </w:rPr>
        <w:t xml:space="preserve"> from the p-values greater than 0.05 significance level results for SPY and AMZN, the time series datasets were both determined not stationary. This is visualized in Figures 1a and 2a from the original time series plot. Figures 1</w:t>
      </w:r>
      <w:ins w:id="0" w:author="Gabriella V Rivera" w:date="2023-12-10T13:19:00Z">
        <w:r w:rsidR="00ED7331">
          <w:rPr>
            <w:rFonts w:ascii="Times New Roman" w:hAnsi="Times New Roman" w:cs="Times New Roman"/>
            <w:sz w:val="24"/>
            <w:szCs w:val="24"/>
          </w:rPr>
          <w:t>a</w:t>
        </w:r>
      </w:ins>
      <w:del w:id="1"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and 2</w:t>
      </w:r>
      <w:ins w:id="2" w:author="Gabriella V Rivera" w:date="2023-12-10T13:19:00Z">
        <w:r w:rsidR="00ED7331">
          <w:rPr>
            <w:rFonts w:ascii="Times New Roman" w:hAnsi="Times New Roman" w:cs="Times New Roman"/>
            <w:sz w:val="24"/>
            <w:szCs w:val="24"/>
          </w:rPr>
          <w:t>a also</w:t>
        </w:r>
      </w:ins>
      <w:del w:id="3" w:author="Gabriella V Rivera" w:date="2023-12-10T13:19:00Z">
        <w:r w:rsidDel="00ED7331">
          <w:rPr>
            <w:rFonts w:ascii="Times New Roman" w:hAnsi="Times New Roman" w:cs="Times New Roman"/>
            <w:sz w:val="24"/>
            <w:szCs w:val="24"/>
          </w:rPr>
          <w:delText>b</w:delText>
        </w:r>
      </w:del>
      <w:r>
        <w:rPr>
          <w:rFonts w:ascii="Times New Roman" w:hAnsi="Times New Roman" w:cs="Times New Roman"/>
          <w:sz w:val="24"/>
          <w:szCs w:val="24"/>
        </w:rPr>
        <w:t xml:space="preserve"> shows the next approach which was to subject the time series to (STL) Seasonal-Trend Decomposition using Locally Estimated Scatterplot Smoothing (LOESS) regression. SPY and AMZN’s trend and seasonal components were clearly parsed in both cases. During transformation to remove the trend and seasonal elements for model exploration, first degree differencing of the series was utilized. ADF tests of p-values lower than 0.05 significance level confirms that the time series were converted to stationary datasets. Figures </w:t>
      </w:r>
      <w:ins w:id="4" w:author="Gabriella V Rivera" w:date="2023-12-10T13:21:00Z">
        <w:r w:rsidR="00ED7331">
          <w:rPr>
            <w:rFonts w:ascii="Times New Roman" w:hAnsi="Times New Roman" w:cs="Times New Roman"/>
            <w:sz w:val="24"/>
            <w:szCs w:val="24"/>
          </w:rPr>
          <w:t>3a</w:t>
        </w:r>
      </w:ins>
      <w:del w:id="5" w:author="Gabriella V Rivera" w:date="2023-12-10T13:21:00Z">
        <w:r w:rsidDel="00ED7331">
          <w:rPr>
            <w:rFonts w:ascii="Times New Roman" w:hAnsi="Times New Roman" w:cs="Times New Roman"/>
            <w:sz w:val="24"/>
            <w:szCs w:val="24"/>
          </w:rPr>
          <w:delText>1c-d</w:delText>
        </w:r>
      </w:del>
      <w:r>
        <w:rPr>
          <w:rFonts w:ascii="Times New Roman" w:hAnsi="Times New Roman" w:cs="Times New Roman"/>
          <w:sz w:val="24"/>
          <w:szCs w:val="24"/>
        </w:rPr>
        <w:t xml:space="preserve"> and </w:t>
      </w:r>
      <w:ins w:id="6" w:author="Gabriella V Rivera" w:date="2023-12-10T13:21:00Z">
        <w:r w:rsidR="00ED7331">
          <w:rPr>
            <w:rFonts w:ascii="Times New Roman" w:hAnsi="Times New Roman" w:cs="Times New Roman"/>
            <w:sz w:val="24"/>
            <w:szCs w:val="24"/>
          </w:rPr>
          <w:t>3b</w:t>
        </w:r>
      </w:ins>
      <w:del w:id="7" w:author="Gabriella V Rivera" w:date="2023-12-10T13:21:00Z">
        <w:r w:rsidDel="00ED7331">
          <w:rPr>
            <w:rFonts w:ascii="Times New Roman" w:hAnsi="Times New Roman" w:cs="Times New Roman"/>
            <w:sz w:val="24"/>
            <w:szCs w:val="24"/>
          </w:rPr>
          <w:delText>2c-d</w:delText>
        </w:r>
      </w:del>
      <w:r>
        <w:rPr>
          <w:rFonts w:ascii="Times New Roman" w:hAnsi="Times New Roman" w:cs="Times New Roman"/>
          <w:sz w:val="24"/>
          <w:szCs w:val="24"/>
        </w:rPr>
        <w:t xml:space="preserve"> presents the autocorrelation (ACF) and partial correlation (PACF) plots of SPY and AMZN. For SPY, ACF suggest lags of [</w:t>
      </w:r>
      <w:r w:rsidRPr="00CF3355">
        <w:rPr>
          <w:rFonts w:ascii="Times New Roman" w:hAnsi="Times New Roman" w:cs="Times New Roman"/>
          <w:sz w:val="24"/>
          <w:szCs w:val="24"/>
        </w:rPr>
        <w:t>1, 2, 3, 8, 9, 11, 14, 21, 58, 63, 70</w:t>
      </w:r>
      <w:r>
        <w:rPr>
          <w:rFonts w:ascii="Times New Roman" w:hAnsi="Times New Roman" w:cs="Times New Roman"/>
          <w:sz w:val="24"/>
          <w:szCs w:val="24"/>
        </w:rPr>
        <w:t xml:space="preserve">] can be used to explore AR p parameter value </w:t>
      </w:r>
      <w:r>
        <w:rPr>
          <w:rFonts w:ascii="Times New Roman" w:hAnsi="Times New Roman" w:cs="Times New Roman"/>
          <w:sz w:val="24"/>
          <w:szCs w:val="24"/>
        </w:rPr>
        <w:lastRenderedPageBreak/>
        <w:t>and PACF suggest lags of [</w:t>
      </w:r>
      <w:r w:rsidRPr="00FE4184">
        <w:rPr>
          <w:rFonts w:ascii="Times New Roman" w:hAnsi="Times New Roman" w:cs="Times New Roman"/>
          <w:sz w:val="24"/>
          <w:szCs w:val="24"/>
        </w:rPr>
        <w:t>1, 2, 3, 8, 9, 11, 14, 21, 58, 63, 70</w:t>
      </w:r>
      <w:r>
        <w:rPr>
          <w:rFonts w:ascii="Times New Roman" w:hAnsi="Times New Roman" w:cs="Times New Roman"/>
          <w:sz w:val="24"/>
          <w:szCs w:val="24"/>
        </w:rPr>
        <w:t>] can be used for AR p parameter value. For AMZN, ACF suggest lags of [1,6,20,30</w:t>
      </w:r>
      <w:ins w:id="8" w:author="Gabriella V Rivera" w:date="2023-12-10T13:21:00Z">
        <w:r w:rsidR="00ED7331">
          <w:rPr>
            <w:rFonts w:ascii="Times New Roman" w:hAnsi="Times New Roman" w:cs="Times New Roman"/>
            <w:sz w:val="24"/>
            <w:szCs w:val="24"/>
          </w:rPr>
          <w:t>, 31</w:t>
        </w:r>
      </w:ins>
      <w:ins w:id="9" w:author="Gabriella V Rivera" w:date="2023-12-10T13:22:00Z">
        <w:r w:rsidR="00ED7331">
          <w:rPr>
            <w:rFonts w:ascii="Times New Roman" w:hAnsi="Times New Roman" w:cs="Times New Roman"/>
            <w:sz w:val="24"/>
            <w:szCs w:val="24"/>
          </w:rPr>
          <w:t>, 32</w:t>
        </w:r>
      </w:ins>
      <w:r>
        <w:rPr>
          <w:rFonts w:ascii="Times New Roman" w:hAnsi="Times New Roman" w:cs="Times New Roman"/>
          <w:sz w:val="24"/>
          <w:szCs w:val="24"/>
        </w:rPr>
        <w:t>] can be used for MA q parameter value and PACF suggest lags of [1,6,20,30,31</w:t>
      </w:r>
      <w:ins w:id="10" w:author="Gabriella V Rivera" w:date="2023-12-10T13:22:00Z">
        <w:r w:rsidR="00ED7331">
          <w:rPr>
            <w:rFonts w:ascii="Times New Roman" w:hAnsi="Times New Roman" w:cs="Times New Roman"/>
            <w:sz w:val="24"/>
            <w:szCs w:val="24"/>
          </w:rPr>
          <w:t>, 32</w:t>
        </w:r>
      </w:ins>
      <w:r>
        <w:rPr>
          <w:rFonts w:ascii="Times New Roman" w:hAnsi="Times New Roman" w:cs="Times New Roman"/>
          <w:sz w:val="24"/>
          <w:szCs w:val="24"/>
        </w:rPr>
        <w:t xml:space="preserve">] can be used for AR p parameter value. </w:t>
      </w:r>
    </w:p>
    <w:p w14:paraId="67008FC1" w14:textId="589F0A95" w:rsidR="009C2E9A" w:rsidDel="00866C78" w:rsidRDefault="009C2E9A" w:rsidP="00E75452">
      <w:pPr>
        <w:spacing w:line="480" w:lineRule="auto"/>
        <w:rPr>
          <w:del w:id="11" w:author="Gabriella V Rivera" w:date="2023-12-10T13:41:00Z"/>
          <w:rFonts w:ascii="Times New Roman" w:hAnsi="Times New Roman" w:cs="Times New Roman"/>
          <w:sz w:val="24"/>
          <w:szCs w:val="24"/>
        </w:rPr>
      </w:pPr>
      <w:r>
        <w:rPr>
          <w:rFonts w:ascii="Times New Roman" w:hAnsi="Times New Roman" w:cs="Times New Roman"/>
          <w:sz w:val="24"/>
          <w:szCs w:val="24"/>
        </w:rPr>
        <w:tab/>
        <w:t>As shown in Figure</w:t>
      </w:r>
      <w:ins w:id="12" w:author="Gabriella V Rivera" w:date="2023-12-10T13:44:00Z">
        <w:r w:rsidR="00866C78">
          <w:rPr>
            <w:rFonts w:ascii="Times New Roman" w:hAnsi="Times New Roman" w:cs="Times New Roman"/>
            <w:sz w:val="24"/>
            <w:szCs w:val="24"/>
          </w:rPr>
          <w:t>s</w:t>
        </w:r>
      </w:ins>
      <w:r>
        <w:rPr>
          <w:rFonts w:ascii="Times New Roman" w:hAnsi="Times New Roman" w:cs="Times New Roman"/>
          <w:sz w:val="24"/>
          <w:szCs w:val="24"/>
        </w:rPr>
        <w:t xml:space="preserve"> </w:t>
      </w:r>
      <w:ins w:id="13" w:author="Gabriella V Rivera" w:date="2023-12-10T13:23:00Z">
        <w:r w:rsidR="00ED7331">
          <w:rPr>
            <w:rFonts w:ascii="Times New Roman" w:hAnsi="Times New Roman" w:cs="Times New Roman"/>
            <w:sz w:val="24"/>
            <w:szCs w:val="24"/>
          </w:rPr>
          <w:t>1b-d and 2b-d</w:t>
        </w:r>
      </w:ins>
      <w:del w:id="14" w:author="Gabriella V Rivera" w:date="2023-12-10T13:23:00Z">
        <w:r w:rsidDel="00ED7331">
          <w:rPr>
            <w:rFonts w:ascii="Times New Roman" w:hAnsi="Times New Roman" w:cs="Times New Roman"/>
            <w:sz w:val="24"/>
            <w:szCs w:val="24"/>
          </w:rPr>
          <w:delText>3</w:delText>
        </w:r>
      </w:del>
      <w:r>
        <w:rPr>
          <w:rFonts w:ascii="Times New Roman" w:hAnsi="Times New Roman" w:cs="Times New Roman"/>
          <w:sz w:val="24"/>
          <w:szCs w:val="24"/>
        </w:rPr>
        <w:t xml:space="preserve">, </w:t>
      </w:r>
      <w:ins w:id="15" w:author="Gabriella V Rivera" w:date="2023-12-10T13:24:00Z">
        <w:r w:rsidR="00ED7331">
          <w:rPr>
            <w:rFonts w:ascii="Times New Roman" w:hAnsi="Times New Roman" w:cs="Times New Roman"/>
            <w:sz w:val="24"/>
            <w:szCs w:val="24"/>
          </w:rPr>
          <w:t>detection of anomaly through the use of STL regression was performed for SPY</w:t>
        </w:r>
      </w:ins>
      <w:ins w:id="16" w:author="Gabriella V Rivera" w:date="2023-12-10T13:39:00Z">
        <w:r w:rsidR="00866C78">
          <w:rPr>
            <w:rFonts w:ascii="Times New Roman" w:hAnsi="Times New Roman" w:cs="Times New Roman"/>
            <w:sz w:val="24"/>
            <w:szCs w:val="24"/>
          </w:rPr>
          <w:t>500</w:t>
        </w:r>
      </w:ins>
      <w:ins w:id="17" w:author="Gabriella V Rivera" w:date="2023-12-10T13:24:00Z">
        <w:r w:rsidR="00ED7331">
          <w:rPr>
            <w:rFonts w:ascii="Times New Roman" w:hAnsi="Times New Roman" w:cs="Times New Roman"/>
            <w:sz w:val="24"/>
            <w:szCs w:val="24"/>
          </w:rPr>
          <w:t xml:space="preserve"> and AMZN. </w:t>
        </w:r>
      </w:ins>
      <w:del w:id="18" w:author="Gabriella V Rivera" w:date="2023-12-10T13:24:00Z">
        <w:r w:rsidDel="00ED7331">
          <w:rPr>
            <w:rFonts w:ascii="Times New Roman" w:hAnsi="Times New Roman" w:cs="Times New Roman"/>
            <w:sz w:val="24"/>
            <w:szCs w:val="24"/>
          </w:rPr>
          <w:delText>additional EDA was performed for</w:delText>
        </w:r>
      </w:del>
      <w:del w:id="19" w:author="Gabriella V Rivera" w:date="2023-12-10T13:22:00Z">
        <w:r w:rsidDel="00ED7331">
          <w:rPr>
            <w:rFonts w:ascii="Times New Roman" w:hAnsi="Times New Roman" w:cs="Times New Roman"/>
            <w:sz w:val="24"/>
            <w:szCs w:val="24"/>
          </w:rPr>
          <w:delText xml:space="preserve"> AMZN with</w:delText>
        </w:r>
      </w:del>
      <w:del w:id="20" w:author="Gabriella V Rivera" w:date="2023-12-10T13:24:00Z">
        <w:r w:rsidDel="00ED7331">
          <w:rPr>
            <w:rFonts w:ascii="Times New Roman" w:hAnsi="Times New Roman" w:cs="Times New Roman"/>
            <w:sz w:val="24"/>
            <w:szCs w:val="24"/>
          </w:rPr>
          <w:delText xml:space="preserve"> anomaly</w:delText>
        </w:r>
      </w:del>
      <w:del w:id="21" w:author="Gabriella V Rivera" w:date="2023-12-10T13:22:00Z">
        <w:r w:rsidDel="00ED7331">
          <w:rPr>
            <w:rFonts w:ascii="Times New Roman" w:hAnsi="Times New Roman" w:cs="Times New Roman"/>
            <w:sz w:val="24"/>
            <w:szCs w:val="24"/>
          </w:rPr>
          <w:delText xml:space="preserve"> detection</w:delText>
        </w:r>
      </w:del>
      <w:del w:id="22" w:author="Gabriella V Rivera" w:date="2023-12-10T13:24:00Z">
        <w:r w:rsidDel="00ED7331">
          <w:rPr>
            <w:rFonts w:ascii="Times New Roman" w:hAnsi="Times New Roman" w:cs="Times New Roman"/>
            <w:sz w:val="24"/>
            <w:szCs w:val="24"/>
          </w:rPr>
          <w:delText xml:space="preserve"> using STL regression data. </w:delText>
        </w:r>
      </w:del>
      <w:r>
        <w:rPr>
          <w:rFonts w:ascii="Times New Roman" w:hAnsi="Times New Roman" w:cs="Times New Roman"/>
          <w:sz w:val="24"/>
          <w:szCs w:val="24"/>
        </w:rPr>
        <w:t xml:space="preserve">The residual was taken and subjected to </w:t>
      </w:r>
      <w:r>
        <w:rPr>
          <w:rFonts w:ascii="Times New Roman" w:hAnsi="Times New Roman" w:cs="Times New Roman"/>
          <w:sz w:val="24"/>
          <w:szCs w:val="24"/>
        </w:rPr>
        <w:sym w:font="Symbol" w:char="F0B1"/>
      </w:r>
      <w:r>
        <w:rPr>
          <w:rFonts w:ascii="Times New Roman" w:hAnsi="Times New Roman" w:cs="Times New Roman"/>
          <w:sz w:val="24"/>
          <w:szCs w:val="24"/>
        </w:rPr>
        <w:t xml:space="preserve">3 standard deviation threshold </w:t>
      </w:r>
      <w:ins w:id="23" w:author="Gabriella V Rivera" w:date="2023-12-10T13:30:00Z">
        <w:r w:rsidR="00EE25CE">
          <w:rPr>
            <w:rFonts w:ascii="Times New Roman" w:hAnsi="Times New Roman" w:cs="Times New Roman"/>
            <w:sz w:val="24"/>
            <w:szCs w:val="24"/>
          </w:rPr>
          <w:t>(Figure</w:t>
        </w:r>
      </w:ins>
      <w:ins w:id="24" w:author="Gabriella V Rivera" w:date="2023-12-10T13:44:00Z">
        <w:r w:rsidR="00866C78">
          <w:rPr>
            <w:rFonts w:ascii="Times New Roman" w:hAnsi="Times New Roman" w:cs="Times New Roman"/>
            <w:sz w:val="24"/>
            <w:szCs w:val="24"/>
          </w:rPr>
          <w:t>s</w:t>
        </w:r>
      </w:ins>
      <w:ins w:id="25" w:author="Gabriella V Rivera" w:date="2023-12-10T13:30:00Z">
        <w:r w:rsidR="00EE25CE">
          <w:rPr>
            <w:rFonts w:ascii="Times New Roman" w:hAnsi="Times New Roman" w:cs="Times New Roman"/>
            <w:sz w:val="24"/>
            <w:szCs w:val="24"/>
          </w:rPr>
          <w:t xml:space="preserve"> 1c and 2c) </w:t>
        </w:r>
      </w:ins>
      <w:r>
        <w:rPr>
          <w:rFonts w:ascii="Times New Roman" w:hAnsi="Times New Roman" w:cs="Times New Roman"/>
          <w:sz w:val="24"/>
          <w:szCs w:val="24"/>
        </w:rPr>
        <w:t>to reveal anomalous spike and dips from the original stock curve</w:t>
      </w:r>
      <w:ins w:id="26" w:author="Gabriella V Rivera" w:date="2023-12-10T13:30:00Z">
        <w:r w:rsidR="00EE25CE">
          <w:rPr>
            <w:rFonts w:ascii="Times New Roman" w:hAnsi="Times New Roman" w:cs="Times New Roman"/>
            <w:sz w:val="24"/>
            <w:szCs w:val="24"/>
          </w:rPr>
          <w:t xml:space="preserve"> (Figure</w:t>
        </w:r>
      </w:ins>
      <w:ins w:id="27" w:author="Gabriella V Rivera" w:date="2023-12-10T13:44:00Z">
        <w:r w:rsidR="00866C78">
          <w:rPr>
            <w:rFonts w:ascii="Times New Roman" w:hAnsi="Times New Roman" w:cs="Times New Roman"/>
            <w:sz w:val="24"/>
            <w:szCs w:val="24"/>
          </w:rPr>
          <w:t>s</w:t>
        </w:r>
      </w:ins>
      <w:ins w:id="28" w:author="Gabriella V Rivera" w:date="2023-12-10T13:30:00Z">
        <w:r w:rsidR="00EE25CE">
          <w:rPr>
            <w:rFonts w:ascii="Times New Roman" w:hAnsi="Times New Roman" w:cs="Times New Roman"/>
            <w:sz w:val="24"/>
            <w:szCs w:val="24"/>
          </w:rPr>
          <w:t xml:space="preserve"> 1d and 2d</w:t>
        </w:r>
      </w:ins>
      <w:ins w:id="29" w:author="Gabriella V Rivera" w:date="2023-12-10T13:31:00Z">
        <w:r w:rsidR="00EE25CE">
          <w:rPr>
            <w:rFonts w:ascii="Times New Roman" w:hAnsi="Times New Roman" w:cs="Times New Roman"/>
            <w:sz w:val="24"/>
            <w:szCs w:val="24"/>
          </w:rPr>
          <w:t>)</w:t>
        </w:r>
      </w:ins>
      <w:r>
        <w:rPr>
          <w:rFonts w:ascii="Times New Roman" w:hAnsi="Times New Roman" w:cs="Times New Roman"/>
          <w:sz w:val="24"/>
          <w:szCs w:val="24"/>
        </w:rPr>
        <w:t xml:space="preserve">. </w:t>
      </w:r>
      <w:ins w:id="30" w:author="Gabriella V Rivera" w:date="2023-12-10T13:31:00Z">
        <w:r w:rsidR="00EE25CE">
          <w:rPr>
            <w:rFonts w:ascii="Times New Roman" w:hAnsi="Times New Roman" w:cs="Times New Roman"/>
            <w:sz w:val="24"/>
            <w:szCs w:val="24"/>
          </w:rPr>
          <w:t>For SPY</w:t>
        </w:r>
      </w:ins>
      <w:ins w:id="31" w:author="Gabriella V Rivera" w:date="2023-12-10T13:39:00Z">
        <w:r w:rsidR="00EE25CE">
          <w:rPr>
            <w:rFonts w:ascii="Times New Roman" w:hAnsi="Times New Roman" w:cs="Times New Roman"/>
            <w:sz w:val="24"/>
            <w:szCs w:val="24"/>
          </w:rPr>
          <w:t>500</w:t>
        </w:r>
      </w:ins>
      <w:ins w:id="32" w:author="Gabriella V Rivera" w:date="2023-12-10T13:34:00Z">
        <w:r w:rsidR="00EE25CE">
          <w:rPr>
            <w:rFonts w:ascii="Times New Roman" w:hAnsi="Times New Roman" w:cs="Times New Roman"/>
            <w:sz w:val="24"/>
            <w:szCs w:val="24"/>
          </w:rPr>
          <w:t>,</w:t>
        </w:r>
      </w:ins>
      <w:ins w:id="33" w:author="Gabriella V Rivera" w:date="2023-12-10T13:31:00Z">
        <w:r w:rsidR="00EE25CE">
          <w:rPr>
            <w:rFonts w:ascii="Times New Roman" w:hAnsi="Times New Roman" w:cs="Times New Roman"/>
            <w:sz w:val="24"/>
            <w:szCs w:val="24"/>
          </w:rPr>
          <w:t xml:space="preserve"> anomalies were detected during the 2 </w:t>
        </w:r>
      </w:ins>
      <w:ins w:id="34" w:author="Gabriella V Rivera" w:date="2023-12-10T13:32:00Z">
        <w:r w:rsidR="00EE25CE">
          <w:rPr>
            <w:rFonts w:ascii="Times New Roman" w:hAnsi="Times New Roman" w:cs="Times New Roman"/>
            <w:sz w:val="24"/>
            <w:szCs w:val="24"/>
          </w:rPr>
          <w:t xml:space="preserve">most recent </w:t>
        </w:r>
      </w:ins>
      <w:ins w:id="35" w:author="Gabriella V Rivera" w:date="2023-12-10T13:33:00Z">
        <w:r w:rsidR="00EE25CE">
          <w:rPr>
            <w:rFonts w:ascii="Times New Roman" w:hAnsi="Times New Roman" w:cs="Times New Roman"/>
            <w:sz w:val="24"/>
            <w:szCs w:val="24"/>
          </w:rPr>
          <w:t xml:space="preserve">stock market crashes of 2020 and 2022. Red marks </w:t>
        </w:r>
      </w:ins>
      <w:ins w:id="36" w:author="Gabriella V Rivera" w:date="2023-12-10T13:34:00Z">
        <w:r w:rsidR="00EE25CE">
          <w:rPr>
            <w:rFonts w:ascii="Times New Roman" w:hAnsi="Times New Roman" w:cs="Times New Roman"/>
            <w:sz w:val="24"/>
            <w:szCs w:val="24"/>
          </w:rPr>
          <w:t xml:space="preserve">outside of the 99.7% residual’s normal distribution were </w:t>
        </w:r>
      </w:ins>
      <w:ins w:id="37" w:author="Gabriella V Rivera" w:date="2023-12-10T13:35:00Z">
        <w:r w:rsidR="00EE25CE">
          <w:rPr>
            <w:rFonts w:ascii="Times New Roman" w:hAnsi="Times New Roman" w:cs="Times New Roman"/>
            <w:sz w:val="24"/>
            <w:szCs w:val="24"/>
          </w:rPr>
          <w:t xml:space="preserve">identified during the times the stock market is the most volatile. </w:t>
        </w:r>
      </w:ins>
      <w:ins w:id="38" w:author="Gabriella V Rivera" w:date="2023-12-10T13:29:00Z">
        <w:r w:rsidR="00EE25CE">
          <w:rPr>
            <w:rFonts w:ascii="Times New Roman" w:hAnsi="Times New Roman" w:cs="Times New Roman"/>
            <w:sz w:val="24"/>
            <w:szCs w:val="24"/>
          </w:rPr>
          <w:t>For Amazon, i</w:t>
        </w:r>
      </w:ins>
      <w:del w:id="39" w:author="Gabriella V Rivera" w:date="2023-12-10T13:29:00Z">
        <w:r w:rsidDel="00EE25CE">
          <w:rPr>
            <w:rFonts w:ascii="Times New Roman" w:hAnsi="Times New Roman" w:cs="Times New Roman"/>
            <w:sz w:val="24"/>
            <w:szCs w:val="24"/>
          </w:rPr>
          <w:delText>I</w:delText>
        </w:r>
      </w:del>
      <w:r>
        <w:rPr>
          <w:rFonts w:ascii="Times New Roman" w:hAnsi="Times New Roman" w:cs="Times New Roman"/>
          <w:sz w:val="24"/>
          <w:szCs w:val="24"/>
        </w:rPr>
        <w:t>t is noticeable that two red marks were detected during the 2020 recession when the overall stock market was crashing. Amazon did well during that recession period compared to majority of the market movers</w:t>
      </w:r>
      <w:ins w:id="40" w:author="Gabriella V Rivera" w:date="2023-12-10T13:39:00Z">
        <w:r w:rsidR="00EE25CE">
          <w:rPr>
            <w:rFonts w:ascii="Times New Roman" w:hAnsi="Times New Roman" w:cs="Times New Roman"/>
            <w:sz w:val="24"/>
            <w:szCs w:val="24"/>
          </w:rPr>
          <w:t xml:space="preserve"> </w:t>
        </w:r>
      </w:ins>
      <w:ins w:id="41" w:author="Gabriella V Rivera" w:date="2023-12-10T13:40:00Z">
        <w:r w:rsidR="00866C78">
          <w:rPr>
            <w:rFonts w:ascii="Times New Roman" w:hAnsi="Times New Roman" w:cs="Times New Roman"/>
            <w:sz w:val="24"/>
            <w:szCs w:val="24"/>
          </w:rPr>
          <w:t>as shown in SPY500 2020 crash</w:t>
        </w:r>
      </w:ins>
      <w:r>
        <w:rPr>
          <w:rFonts w:ascii="Times New Roman" w:hAnsi="Times New Roman" w:cs="Times New Roman"/>
          <w:sz w:val="24"/>
          <w:szCs w:val="24"/>
        </w:rPr>
        <w:t>. Year 2022 seems to be having increased anomalies up to the most recent stock decline</w:t>
      </w:r>
      <w:ins w:id="42" w:author="Gabriella V Rivera" w:date="2023-12-10T13:35:00Z">
        <w:r w:rsidR="00EE25CE">
          <w:rPr>
            <w:rFonts w:ascii="Times New Roman" w:hAnsi="Times New Roman" w:cs="Times New Roman"/>
            <w:sz w:val="24"/>
            <w:szCs w:val="24"/>
          </w:rPr>
          <w:t xml:space="preserve"> much like S</w:t>
        </w:r>
      </w:ins>
      <w:ins w:id="43" w:author="Gabriella V Rivera" w:date="2023-12-10T13:36:00Z">
        <w:r w:rsidR="00EE25CE">
          <w:rPr>
            <w:rFonts w:ascii="Times New Roman" w:hAnsi="Times New Roman" w:cs="Times New Roman"/>
            <w:sz w:val="24"/>
            <w:szCs w:val="24"/>
          </w:rPr>
          <w:t>PY500 is at the 2022 mark</w:t>
        </w:r>
      </w:ins>
      <w:r>
        <w:rPr>
          <w:rFonts w:ascii="Times New Roman" w:hAnsi="Times New Roman" w:cs="Times New Roman"/>
          <w:sz w:val="24"/>
          <w:szCs w:val="24"/>
        </w:rPr>
        <w:t>.</w:t>
      </w:r>
      <w:ins w:id="44" w:author="Gabriella V Rivera" w:date="2023-12-10T13:36:00Z">
        <w:r w:rsidR="00EE25CE">
          <w:rPr>
            <w:rFonts w:ascii="Times New Roman" w:hAnsi="Times New Roman" w:cs="Times New Roman"/>
            <w:sz w:val="24"/>
            <w:szCs w:val="24"/>
          </w:rPr>
          <w:t xml:space="preserve"> </w:t>
        </w:r>
      </w:ins>
      <w:ins w:id="45" w:author="Gabriella V Rivera" w:date="2023-12-10T13:41:00Z">
        <w:r w:rsidR="00866C78">
          <w:rPr>
            <w:rFonts w:ascii="Times New Roman" w:hAnsi="Times New Roman" w:cs="Times New Roman"/>
            <w:sz w:val="24"/>
            <w:szCs w:val="24"/>
          </w:rPr>
          <w:t xml:space="preserve">Overall, </w:t>
        </w:r>
      </w:ins>
      <w:ins w:id="46" w:author="Gabriella V Rivera" w:date="2023-12-10T13:43:00Z">
        <w:r w:rsidR="00866C78">
          <w:rPr>
            <w:rFonts w:ascii="Times New Roman" w:hAnsi="Times New Roman" w:cs="Times New Roman"/>
            <w:sz w:val="24"/>
            <w:szCs w:val="24"/>
          </w:rPr>
          <w:t>analyzing</w:t>
        </w:r>
      </w:ins>
      <w:ins w:id="47" w:author="Gabriella V Rivera" w:date="2023-12-10T13:42:00Z">
        <w:r w:rsidR="00866C78">
          <w:rPr>
            <w:rFonts w:ascii="Times New Roman" w:hAnsi="Times New Roman" w:cs="Times New Roman"/>
            <w:sz w:val="24"/>
            <w:szCs w:val="24"/>
          </w:rPr>
          <w:t xml:space="preserve"> the time </w:t>
        </w:r>
      </w:ins>
      <w:ins w:id="48" w:author="Gabriella V Rivera" w:date="2023-12-10T13:43:00Z">
        <w:r w:rsidR="00866C78">
          <w:rPr>
            <w:rFonts w:ascii="Times New Roman" w:hAnsi="Times New Roman" w:cs="Times New Roman"/>
            <w:sz w:val="24"/>
            <w:szCs w:val="24"/>
          </w:rPr>
          <w:t>series’</w:t>
        </w:r>
      </w:ins>
      <w:ins w:id="49" w:author="Gabriella V Rivera" w:date="2023-12-10T13:42:00Z">
        <w:r w:rsidR="00866C78">
          <w:rPr>
            <w:rFonts w:ascii="Times New Roman" w:hAnsi="Times New Roman" w:cs="Times New Roman"/>
            <w:sz w:val="24"/>
            <w:szCs w:val="24"/>
          </w:rPr>
          <w:t xml:space="preserve"> normal distribution </w:t>
        </w:r>
      </w:ins>
      <w:ins w:id="50" w:author="Gabriella V Rivera" w:date="2023-12-10T13:41:00Z">
        <w:r w:rsidR="00866C78">
          <w:rPr>
            <w:rFonts w:ascii="Times New Roman" w:hAnsi="Times New Roman" w:cs="Times New Roman"/>
            <w:sz w:val="24"/>
            <w:szCs w:val="24"/>
          </w:rPr>
          <w:t xml:space="preserve">provides a </w:t>
        </w:r>
      </w:ins>
      <w:ins w:id="51" w:author="Gabriella V Rivera" w:date="2023-12-10T13:42:00Z">
        <w:r w:rsidR="00866C78">
          <w:rPr>
            <w:rFonts w:ascii="Times New Roman" w:hAnsi="Times New Roman" w:cs="Times New Roman"/>
            <w:sz w:val="24"/>
            <w:szCs w:val="24"/>
          </w:rPr>
          <w:t xml:space="preserve">good </w:t>
        </w:r>
      </w:ins>
      <w:ins w:id="52" w:author="Gabriella V Rivera" w:date="2023-12-10T13:43:00Z">
        <w:r w:rsidR="00866C78">
          <w:rPr>
            <w:rFonts w:ascii="Times New Roman" w:hAnsi="Times New Roman" w:cs="Times New Roman"/>
            <w:sz w:val="24"/>
            <w:szCs w:val="24"/>
          </w:rPr>
          <w:t>way to detect pending market instability</w:t>
        </w:r>
      </w:ins>
      <w:ins w:id="53" w:author="Gabriella V Rivera" w:date="2023-12-10T13:44:00Z">
        <w:r w:rsidR="00866C78">
          <w:rPr>
            <w:rFonts w:ascii="Times New Roman" w:hAnsi="Times New Roman" w:cs="Times New Roman"/>
            <w:sz w:val="24"/>
            <w:szCs w:val="24"/>
          </w:rPr>
          <w:t xml:space="preserve">. </w:t>
        </w:r>
      </w:ins>
    </w:p>
    <w:p w14:paraId="05B5867A" w14:textId="71BA5A35" w:rsidR="00866C78" w:rsidRDefault="00866C78" w:rsidP="009C2E9A">
      <w:pPr>
        <w:spacing w:line="480" w:lineRule="auto"/>
        <w:rPr>
          <w:ins w:id="54" w:author="Gabriella V Rivera" w:date="2023-12-10T13:44:00Z"/>
          <w:rFonts w:ascii="Times New Roman" w:hAnsi="Times New Roman" w:cs="Times New Roman"/>
          <w:sz w:val="24"/>
          <w:szCs w:val="24"/>
        </w:rPr>
      </w:pPr>
      <w:ins w:id="55" w:author="Gabriella V Rivera" w:date="2023-12-10T13:44:00Z">
        <w:r>
          <w:rPr>
            <w:rFonts w:ascii="Times New Roman" w:hAnsi="Times New Roman" w:cs="Times New Roman"/>
            <w:sz w:val="24"/>
            <w:szCs w:val="24"/>
          </w:rPr>
          <w:tab/>
        </w:r>
      </w:ins>
    </w:p>
    <w:p w14:paraId="27851739" w14:textId="116FA1DC" w:rsidR="001510B4" w:rsidRPr="00973F26" w:rsidRDefault="00866C78" w:rsidP="00E75452">
      <w:pPr>
        <w:spacing w:line="480" w:lineRule="auto"/>
        <w:rPr>
          <w:rFonts w:ascii="Times New Roman" w:hAnsi="Times New Roman" w:cs="Times New Roman"/>
          <w:sz w:val="24"/>
          <w:szCs w:val="24"/>
          <w:rPrChange w:id="56" w:author="Gabriella V Rivera" w:date="2023-12-10T14:03:00Z">
            <w:rPr>
              <w:rFonts w:ascii="Times New Roman" w:hAnsi="Times New Roman" w:cs="Times New Roman"/>
              <w:b/>
              <w:bCs/>
              <w:sz w:val="24"/>
              <w:szCs w:val="24"/>
            </w:rPr>
          </w:rPrChange>
        </w:rPr>
      </w:pPr>
      <w:ins w:id="57" w:author="Gabriella V Rivera" w:date="2023-12-10T13:44:00Z">
        <w:r>
          <w:rPr>
            <w:rFonts w:ascii="Times New Roman" w:hAnsi="Times New Roman" w:cs="Times New Roman"/>
            <w:sz w:val="24"/>
            <w:szCs w:val="24"/>
          </w:rPr>
          <w:tab/>
          <w:t>Figures 1e and 2e</w:t>
        </w:r>
      </w:ins>
      <w:ins w:id="58" w:author="Gabriella V Rivera" w:date="2023-12-10T13:49:00Z">
        <w:r w:rsidR="00EF29B3">
          <w:rPr>
            <w:rFonts w:ascii="Times New Roman" w:hAnsi="Times New Roman" w:cs="Times New Roman"/>
            <w:sz w:val="24"/>
            <w:szCs w:val="24"/>
          </w:rPr>
          <w:t xml:space="preserve"> shows additional data exploration on the weekly behavior of the two stocks. </w:t>
        </w:r>
      </w:ins>
      <w:ins w:id="59" w:author="Gabriella V Rivera" w:date="2023-12-10T13:47:00Z">
        <w:r w:rsidR="00EF29B3">
          <w:rPr>
            <w:rFonts w:ascii="Times New Roman" w:hAnsi="Times New Roman" w:cs="Times New Roman"/>
            <w:sz w:val="24"/>
            <w:szCs w:val="24"/>
          </w:rPr>
          <w:t>SPY500</w:t>
        </w:r>
      </w:ins>
      <w:ins w:id="60" w:author="Gabriella V Rivera" w:date="2023-12-10T13:51:00Z">
        <w:r w:rsidR="00B56859">
          <w:rPr>
            <w:rFonts w:ascii="Times New Roman" w:hAnsi="Times New Roman" w:cs="Times New Roman"/>
            <w:sz w:val="24"/>
            <w:szCs w:val="24"/>
          </w:rPr>
          <w:t xml:space="preserve"> reveals to have</w:t>
        </w:r>
      </w:ins>
      <w:ins w:id="61" w:author="Gabriella V Rivera" w:date="2023-12-10T13:47:00Z">
        <w:r w:rsidR="00EF29B3">
          <w:rPr>
            <w:rFonts w:ascii="Times New Roman" w:hAnsi="Times New Roman" w:cs="Times New Roman"/>
            <w:sz w:val="24"/>
            <w:szCs w:val="24"/>
          </w:rPr>
          <w:t xml:space="preserve"> </w:t>
        </w:r>
      </w:ins>
      <w:ins w:id="62" w:author="Gabriella V Rivera" w:date="2023-12-10T13:46:00Z">
        <w:r w:rsidR="00EF29B3">
          <w:rPr>
            <w:rFonts w:ascii="Times New Roman" w:hAnsi="Times New Roman" w:cs="Times New Roman"/>
            <w:sz w:val="24"/>
            <w:szCs w:val="24"/>
          </w:rPr>
          <w:t>positive price action on Mondays</w:t>
        </w:r>
      </w:ins>
      <w:ins w:id="63" w:author="Gabriella V Rivera" w:date="2023-12-10T13:51:00Z">
        <w:r w:rsidR="00B56859">
          <w:rPr>
            <w:rFonts w:ascii="Times New Roman" w:hAnsi="Times New Roman" w:cs="Times New Roman"/>
            <w:sz w:val="24"/>
            <w:szCs w:val="24"/>
          </w:rPr>
          <w:t xml:space="preserve"> </w:t>
        </w:r>
      </w:ins>
      <w:ins w:id="64" w:author="Gabriella V Rivera" w:date="2023-12-10T13:55:00Z">
        <w:r w:rsidR="00B56859">
          <w:rPr>
            <w:rFonts w:ascii="Times New Roman" w:hAnsi="Times New Roman" w:cs="Times New Roman"/>
            <w:sz w:val="24"/>
            <w:szCs w:val="24"/>
          </w:rPr>
          <w:t>with price av</w:t>
        </w:r>
      </w:ins>
      <w:ins w:id="65" w:author="Gabriella V Rivera" w:date="2023-12-10T13:56:00Z">
        <w:r w:rsidR="00B56859">
          <w:rPr>
            <w:rFonts w:ascii="Times New Roman" w:hAnsi="Times New Roman" w:cs="Times New Roman"/>
            <w:sz w:val="24"/>
            <w:szCs w:val="24"/>
          </w:rPr>
          <w:t>g of $0.96, median of $0.86, and volatility of $2.09 fluct</w:t>
        </w:r>
      </w:ins>
      <w:ins w:id="66" w:author="Gabriella V Rivera" w:date="2023-12-10T13:57:00Z">
        <w:r w:rsidR="00B56859">
          <w:rPr>
            <w:rFonts w:ascii="Times New Roman" w:hAnsi="Times New Roman" w:cs="Times New Roman"/>
            <w:sz w:val="24"/>
            <w:szCs w:val="24"/>
          </w:rPr>
          <w:t>uation. Therefore,</w:t>
        </w:r>
      </w:ins>
      <w:ins w:id="67" w:author="Gabriella V Rivera" w:date="2023-12-10T13:51:00Z">
        <w:r w:rsidR="00B56859">
          <w:rPr>
            <w:rFonts w:ascii="Times New Roman" w:hAnsi="Times New Roman" w:cs="Times New Roman"/>
            <w:sz w:val="24"/>
            <w:szCs w:val="24"/>
          </w:rPr>
          <w:t xml:space="preserve"> </w:t>
        </w:r>
      </w:ins>
      <w:ins w:id="68" w:author="Gabriella V Rivera" w:date="2023-12-10T13:57:00Z">
        <w:r w:rsidR="00B56859">
          <w:rPr>
            <w:rFonts w:ascii="Times New Roman" w:hAnsi="Times New Roman" w:cs="Times New Roman"/>
            <w:sz w:val="24"/>
            <w:szCs w:val="24"/>
          </w:rPr>
          <w:t xml:space="preserve">Mondays are </w:t>
        </w:r>
      </w:ins>
      <w:ins w:id="69" w:author="Gabriella V Rivera" w:date="2023-12-10T13:51:00Z">
        <w:r w:rsidR="00B56859">
          <w:rPr>
            <w:rFonts w:ascii="Times New Roman" w:hAnsi="Times New Roman" w:cs="Times New Roman"/>
            <w:sz w:val="24"/>
            <w:szCs w:val="24"/>
          </w:rPr>
          <w:t>considered the l</w:t>
        </w:r>
      </w:ins>
      <w:ins w:id="70" w:author="Gabriella V Rivera" w:date="2023-12-10T13:52:00Z">
        <w:r w:rsidR="00B56859">
          <w:rPr>
            <w:rFonts w:ascii="Times New Roman" w:hAnsi="Times New Roman" w:cs="Times New Roman"/>
            <w:sz w:val="24"/>
            <w:szCs w:val="24"/>
          </w:rPr>
          <w:t>east volatile day of the week</w:t>
        </w:r>
      </w:ins>
      <w:ins w:id="71" w:author="Gabriella V Rivera" w:date="2023-12-10T13:57:00Z">
        <w:r w:rsidR="00B56859">
          <w:rPr>
            <w:rFonts w:ascii="Times New Roman" w:hAnsi="Times New Roman" w:cs="Times New Roman"/>
            <w:sz w:val="24"/>
            <w:szCs w:val="24"/>
          </w:rPr>
          <w:t xml:space="preserve"> for SPY500.</w:t>
        </w:r>
      </w:ins>
      <w:ins w:id="72" w:author="Gabriella V Rivera" w:date="2023-12-10T13:52:00Z">
        <w:r w:rsidR="00B56859">
          <w:rPr>
            <w:rFonts w:ascii="Times New Roman" w:hAnsi="Times New Roman" w:cs="Times New Roman"/>
            <w:sz w:val="24"/>
            <w:szCs w:val="24"/>
          </w:rPr>
          <w:t xml:space="preserve"> Compared this to Thursday’s, the price action</w:t>
        </w:r>
      </w:ins>
      <w:ins w:id="73" w:author="Gabriella V Rivera" w:date="2023-12-10T13:58:00Z">
        <w:r w:rsidR="00B56859">
          <w:rPr>
            <w:rFonts w:ascii="Times New Roman" w:hAnsi="Times New Roman" w:cs="Times New Roman"/>
            <w:sz w:val="24"/>
            <w:szCs w:val="24"/>
          </w:rPr>
          <w:t xml:space="preserve"> of -$0.07 avg</w:t>
        </w:r>
      </w:ins>
      <w:ins w:id="74" w:author="Gabriella V Rivera" w:date="2023-12-10T14:02:00Z">
        <w:r w:rsidR="00973F26">
          <w:rPr>
            <w:rFonts w:ascii="Times New Roman" w:hAnsi="Times New Roman" w:cs="Times New Roman"/>
            <w:sz w:val="24"/>
            <w:szCs w:val="24"/>
          </w:rPr>
          <w:t xml:space="preserve"> price</w:t>
        </w:r>
      </w:ins>
      <w:ins w:id="75" w:author="Gabriella V Rivera" w:date="2023-12-10T13:58:00Z">
        <w:r w:rsidR="00B56859">
          <w:rPr>
            <w:rFonts w:ascii="Times New Roman" w:hAnsi="Times New Roman" w:cs="Times New Roman"/>
            <w:sz w:val="24"/>
            <w:szCs w:val="24"/>
          </w:rPr>
          <w:t xml:space="preserve">, $0.024 median, and $3.72 volatility score. </w:t>
        </w:r>
      </w:ins>
      <w:ins w:id="76" w:author="Gabriella V Rivera" w:date="2023-12-10T13:47:00Z">
        <w:r w:rsidR="00EF29B3">
          <w:rPr>
            <w:rFonts w:ascii="Times New Roman" w:hAnsi="Times New Roman" w:cs="Times New Roman"/>
            <w:sz w:val="24"/>
            <w:szCs w:val="24"/>
          </w:rPr>
          <w:t>Thursdays</w:t>
        </w:r>
      </w:ins>
      <w:ins w:id="77" w:author="Gabriella V Rivera" w:date="2023-12-10T13:59:00Z">
        <w:r w:rsidR="00B56859">
          <w:rPr>
            <w:rFonts w:ascii="Times New Roman" w:hAnsi="Times New Roman" w:cs="Times New Roman"/>
            <w:sz w:val="24"/>
            <w:szCs w:val="24"/>
          </w:rPr>
          <w:t xml:space="preserve"> is then considered the </w:t>
        </w:r>
      </w:ins>
      <w:ins w:id="78" w:author="Gabriella V Rivera" w:date="2023-12-10T13:47:00Z">
        <w:r w:rsidR="00EF29B3">
          <w:rPr>
            <w:rFonts w:ascii="Times New Roman" w:hAnsi="Times New Roman" w:cs="Times New Roman"/>
            <w:sz w:val="24"/>
            <w:szCs w:val="24"/>
          </w:rPr>
          <w:t>most volatile day of the week</w:t>
        </w:r>
      </w:ins>
      <w:ins w:id="79" w:author="Gabriella V Rivera" w:date="2023-12-10T13:59:00Z">
        <w:r w:rsidR="00B56859">
          <w:rPr>
            <w:rFonts w:ascii="Times New Roman" w:hAnsi="Times New Roman" w:cs="Times New Roman"/>
            <w:sz w:val="24"/>
            <w:szCs w:val="24"/>
          </w:rPr>
          <w:t xml:space="preserve"> for SPY500</w:t>
        </w:r>
      </w:ins>
      <w:ins w:id="80" w:author="Gabriella V Rivera" w:date="2023-12-10T13:47:00Z">
        <w:r w:rsidR="00EF29B3">
          <w:rPr>
            <w:rFonts w:ascii="Times New Roman" w:hAnsi="Times New Roman" w:cs="Times New Roman"/>
            <w:sz w:val="24"/>
            <w:szCs w:val="24"/>
          </w:rPr>
          <w:t xml:space="preserve">. </w:t>
        </w:r>
      </w:ins>
      <w:ins w:id="81" w:author="Gabriella V Rivera" w:date="2023-12-10T14:00:00Z">
        <w:r w:rsidR="00973F26">
          <w:rPr>
            <w:rFonts w:ascii="Times New Roman" w:hAnsi="Times New Roman" w:cs="Times New Roman"/>
            <w:sz w:val="24"/>
            <w:szCs w:val="24"/>
          </w:rPr>
          <w:t>For a</w:t>
        </w:r>
      </w:ins>
      <w:ins w:id="82" w:author="Gabriella V Rivera" w:date="2023-12-10T13:47:00Z">
        <w:r w:rsidR="00EF29B3">
          <w:rPr>
            <w:rFonts w:ascii="Times New Roman" w:hAnsi="Times New Roman" w:cs="Times New Roman"/>
            <w:sz w:val="24"/>
            <w:szCs w:val="24"/>
          </w:rPr>
          <w:t>mazon</w:t>
        </w:r>
      </w:ins>
      <w:ins w:id="83" w:author="Gabriella V Rivera" w:date="2023-12-10T14:00:00Z">
        <w:r w:rsidR="00973F26">
          <w:rPr>
            <w:rFonts w:ascii="Times New Roman" w:hAnsi="Times New Roman" w:cs="Times New Roman"/>
            <w:sz w:val="24"/>
            <w:szCs w:val="24"/>
          </w:rPr>
          <w:t>,</w:t>
        </w:r>
      </w:ins>
      <w:ins w:id="84" w:author="Gabriella V Rivera" w:date="2023-12-10T13:47:00Z">
        <w:r w:rsidR="00EF29B3">
          <w:rPr>
            <w:rFonts w:ascii="Times New Roman" w:hAnsi="Times New Roman" w:cs="Times New Roman"/>
            <w:sz w:val="24"/>
            <w:szCs w:val="24"/>
          </w:rPr>
          <w:t xml:space="preserve"> Tuesdays </w:t>
        </w:r>
      </w:ins>
      <w:ins w:id="85" w:author="Gabriella V Rivera" w:date="2023-12-10T14:00:00Z">
        <w:r w:rsidR="00973F26">
          <w:rPr>
            <w:rFonts w:ascii="Times New Roman" w:hAnsi="Times New Roman" w:cs="Times New Roman"/>
            <w:sz w:val="24"/>
            <w:szCs w:val="24"/>
          </w:rPr>
          <w:t>are</w:t>
        </w:r>
      </w:ins>
      <w:ins w:id="86" w:author="Gabriella V Rivera" w:date="2023-12-10T13:47:00Z">
        <w:r w:rsidR="00EF29B3">
          <w:rPr>
            <w:rFonts w:ascii="Times New Roman" w:hAnsi="Times New Roman" w:cs="Times New Roman"/>
            <w:sz w:val="24"/>
            <w:szCs w:val="24"/>
          </w:rPr>
          <w:t xml:space="preserve"> the le</w:t>
        </w:r>
      </w:ins>
      <w:ins w:id="87" w:author="Gabriella V Rivera" w:date="2023-12-10T13:59:00Z">
        <w:r w:rsidR="00B56859">
          <w:rPr>
            <w:rFonts w:ascii="Times New Roman" w:hAnsi="Times New Roman" w:cs="Times New Roman"/>
            <w:sz w:val="24"/>
            <w:szCs w:val="24"/>
          </w:rPr>
          <w:t>a</w:t>
        </w:r>
      </w:ins>
      <w:ins w:id="88" w:author="Gabriella V Rivera" w:date="2023-12-10T13:47:00Z">
        <w:r w:rsidR="00EF29B3">
          <w:rPr>
            <w:rFonts w:ascii="Times New Roman" w:hAnsi="Times New Roman" w:cs="Times New Roman"/>
            <w:sz w:val="24"/>
            <w:szCs w:val="24"/>
          </w:rPr>
          <w:t xml:space="preserve">st </w:t>
        </w:r>
      </w:ins>
      <w:ins w:id="89" w:author="Gabriella V Rivera" w:date="2023-12-10T13:48:00Z">
        <w:r w:rsidR="00EF29B3">
          <w:rPr>
            <w:rFonts w:ascii="Times New Roman" w:hAnsi="Times New Roman" w:cs="Times New Roman"/>
            <w:sz w:val="24"/>
            <w:szCs w:val="24"/>
          </w:rPr>
          <w:t>volatile</w:t>
        </w:r>
      </w:ins>
      <w:ins w:id="90" w:author="Gabriella V Rivera" w:date="2023-12-10T14:00:00Z">
        <w:r w:rsidR="00973F26">
          <w:rPr>
            <w:rFonts w:ascii="Times New Roman" w:hAnsi="Times New Roman" w:cs="Times New Roman"/>
            <w:sz w:val="24"/>
            <w:szCs w:val="24"/>
          </w:rPr>
          <w:t xml:space="preserve"> </w:t>
        </w:r>
      </w:ins>
      <w:ins w:id="91" w:author="Gabriella V Rivera" w:date="2023-12-10T14:01:00Z">
        <w:r w:rsidR="00973F26">
          <w:rPr>
            <w:rFonts w:ascii="Times New Roman" w:hAnsi="Times New Roman" w:cs="Times New Roman"/>
            <w:sz w:val="24"/>
            <w:szCs w:val="24"/>
          </w:rPr>
          <w:t xml:space="preserve">at </w:t>
        </w:r>
      </w:ins>
      <w:ins w:id="92" w:author="Gabriella V Rivera" w:date="2023-12-10T13:59:00Z">
        <w:r w:rsidR="00B56859">
          <w:rPr>
            <w:rFonts w:ascii="Times New Roman" w:hAnsi="Times New Roman" w:cs="Times New Roman"/>
            <w:sz w:val="24"/>
            <w:szCs w:val="24"/>
          </w:rPr>
          <w:t>-$0.</w:t>
        </w:r>
      </w:ins>
      <w:ins w:id="93" w:author="Gabriella V Rivera" w:date="2023-12-10T14:00:00Z">
        <w:r w:rsidR="00B56859">
          <w:rPr>
            <w:rFonts w:ascii="Times New Roman" w:hAnsi="Times New Roman" w:cs="Times New Roman"/>
            <w:sz w:val="24"/>
            <w:szCs w:val="24"/>
          </w:rPr>
          <w:t>10 avg</w:t>
        </w:r>
      </w:ins>
      <w:ins w:id="94" w:author="Gabriella V Rivera" w:date="2023-12-10T14:02:00Z">
        <w:r w:rsidR="00973F26">
          <w:rPr>
            <w:rFonts w:ascii="Times New Roman" w:hAnsi="Times New Roman" w:cs="Times New Roman"/>
            <w:sz w:val="24"/>
            <w:szCs w:val="24"/>
          </w:rPr>
          <w:t xml:space="preserve"> price</w:t>
        </w:r>
      </w:ins>
      <w:ins w:id="95" w:author="Gabriella V Rivera" w:date="2023-12-10T14:00:00Z">
        <w:r w:rsidR="00B56859">
          <w:rPr>
            <w:rFonts w:ascii="Times New Roman" w:hAnsi="Times New Roman" w:cs="Times New Roman"/>
            <w:sz w:val="24"/>
            <w:szCs w:val="24"/>
          </w:rPr>
          <w:t>, $0.</w:t>
        </w:r>
        <w:r w:rsidR="00973F26">
          <w:rPr>
            <w:rFonts w:ascii="Times New Roman" w:hAnsi="Times New Roman" w:cs="Times New Roman"/>
            <w:sz w:val="24"/>
            <w:szCs w:val="24"/>
          </w:rPr>
          <w:t xml:space="preserve">05 median, </w:t>
        </w:r>
      </w:ins>
      <w:ins w:id="96" w:author="Gabriella V Rivera" w:date="2023-12-10T14:02:00Z">
        <w:r w:rsidR="00973F26">
          <w:rPr>
            <w:rFonts w:ascii="Times New Roman" w:hAnsi="Times New Roman" w:cs="Times New Roman"/>
            <w:sz w:val="24"/>
            <w:szCs w:val="24"/>
          </w:rPr>
          <w:t>and</w:t>
        </w:r>
      </w:ins>
      <w:ins w:id="97" w:author="Gabriella V Rivera" w:date="2023-12-10T14:00:00Z">
        <w:r w:rsidR="00973F26">
          <w:rPr>
            <w:rFonts w:ascii="Times New Roman" w:hAnsi="Times New Roman" w:cs="Times New Roman"/>
            <w:sz w:val="24"/>
            <w:szCs w:val="24"/>
          </w:rPr>
          <w:t xml:space="preserve"> $1.58 </w:t>
        </w:r>
      </w:ins>
      <w:ins w:id="98" w:author="Gabriella V Rivera" w:date="2023-12-10T14:02:00Z">
        <w:r w:rsidR="00973F26">
          <w:rPr>
            <w:rFonts w:ascii="Times New Roman" w:hAnsi="Times New Roman" w:cs="Times New Roman"/>
            <w:sz w:val="24"/>
            <w:szCs w:val="24"/>
          </w:rPr>
          <w:t>volatility</w:t>
        </w:r>
      </w:ins>
      <w:ins w:id="99" w:author="Gabriella V Rivera" w:date="2023-12-10T14:00:00Z">
        <w:r w:rsidR="00973F26">
          <w:rPr>
            <w:rFonts w:ascii="Times New Roman" w:hAnsi="Times New Roman" w:cs="Times New Roman"/>
            <w:sz w:val="24"/>
            <w:szCs w:val="24"/>
          </w:rPr>
          <w:t xml:space="preserve"> score</w:t>
        </w:r>
      </w:ins>
      <w:ins w:id="100" w:author="Gabriella V Rivera" w:date="2023-12-10T14:01:00Z">
        <w:r w:rsidR="00973F26">
          <w:rPr>
            <w:rFonts w:ascii="Times New Roman" w:hAnsi="Times New Roman" w:cs="Times New Roman"/>
            <w:sz w:val="24"/>
            <w:szCs w:val="24"/>
          </w:rPr>
          <w:t xml:space="preserve">. However, this is immediately followed by the </w:t>
        </w:r>
        <w:r w:rsidR="00973F26">
          <w:rPr>
            <w:rFonts w:ascii="Times New Roman" w:hAnsi="Times New Roman" w:cs="Times New Roman"/>
            <w:sz w:val="24"/>
            <w:szCs w:val="24"/>
          </w:rPr>
          <w:lastRenderedPageBreak/>
          <w:t>most volatile day which is on Wednesdays at</w:t>
        </w:r>
      </w:ins>
      <w:ins w:id="101" w:author="Gabriella V Rivera" w:date="2023-12-10T14:02:00Z">
        <w:r w:rsidR="00973F26">
          <w:rPr>
            <w:rFonts w:ascii="Times New Roman" w:hAnsi="Times New Roman" w:cs="Times New Roman"/>
            <w:sz w:val="24"/>
            <w:szCs w:val="24"/>
          </w:rPr>
          <w:t xml:space="preserve"> -$0.05 avg </w:t>
        </w:r>
        <w:proofErr w:type="gramStart"/>
        <w:r w:rsidR="00973F26">
          <w:rPr>
            <w:rFonts w:ascii="Times New Roman" w:hAnsi="Times New Roman" w:cs="Times New Roman"/>
            <w:sz w:val="24"/>
            <w:szCs w:val="24"/>
          </w:rPr>
          <w:t xml:space="preserve">price, </w:t>
        </w:r>
      </w:ins>
      <w:ins w:id="102" w:author="Gabriella V Rivera" w:date="2023-12-10T13:48:00Z">
        <w:r w:rsidR="00EF29B3">
          <w:rPr>
            <w:rFonts w:ascii="Times New Roman" w:hAnsi="Times New Roman" w:cs="Times New Roman"/>
            <w:sz w:val="24"/>
            <w:szCs w:val="24"/>
          </w:rPr>
          <w:t xml:space="preserve"> </w:t>
        </w:r>
      </w:ins>
      <w:ins w:id="103" w:author="Gabriella V Rivera" w:date="2023-12-10T14:02:00Z">
        <w:r w:rsidR="00973F26">
          <w:rPr>
            <w:rFonts w:ascii="Times New Roman" w:hAnsi="Times New Roman" w:cs="Times New Roman"/>
            <w:sz w:val="24"/>
            <w:szCs w:val="24"/>
          </w:rPr>
          <w:t>$</w:t>
        </w:r>
        <w:proofErr w:type="gramEnd"/>
        <w:r w:rsidR="00973F26">
          <w:rPr>
            <w:rFonts w:ascii="Times New Roman" w:hAnsi="Times New Roman" w:cs="Times New Roman"/>
            <w:sz w:val="24"/>
            <w:szCs w:val="24"/>
          </w:rPr>
          <w:t xml:space="preserve">0.11 median, and $2.22 volatility score. </w:t>
        </w:r>
      </w:ins>
    </w:p>
    <w:p w14:paraId="54EB7879" w14:textId="4988FE00" w:rsidR="00E54F47" w:rsidRDefault="005503F8" w:rsidP="00E75452">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6D1B3A4F" w14:textId="77777777" w:rsidR="00C62CB3" w:rsidRDefault="00680885" w:rsidP="00C62CB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Selecting Modeling Techniques</w:t>
      </w:r>
    </w:p>
    <w:p w14:paraId="66B7907E" w14:textId="439603C3" w:rsidR="00874F03" w:rsidRPr="00C62CB3" w:rsidRDefault="00874F03" w:rsidP="00C62CB3">
      <w:pPr>
        <w:spacing w:line="480" w:lineRule="auto"/>
        <w:ind w:firstLine="360"/>
        <w:rPr>
          <w:rFonts w:ascii="Times New Roman" w:hAnsi="Times New Roman" w:cs="Times New Roman"/>
          <w:b/>
          <w:bCs/>
          <w:i/>
          <w:iCs/>
          <w:sz w:val="24"/>
          <w:szCs w:val="24"/>
        </w:rPr>
      </w:pPr>
      <w:r>
        <w:rPr>
          <w:rFonts w:ascii="Times New Roman" w:hAnsi="Times New Roman" w:cs="Times New Roman"/>
          <w:sz w:val="24"/>
          <w:szCs w:val="24"/>
        </w:rPr>
        <w:t>Daily stock market</w:t>
      </w:r>
      <w:r w:rsidR="00D83C4C">
        <w:rPr>
          <w:rFonts w:ascii="Times New Roman" w:hAnsi="Times New Roman" w:cs="Times New Roman"/>
          <w:sz w:val="24"/>
          <w:szCs w:val="24"/>
        </w:rPr>
        <w:t xml:space="preserve"> logs </w:t>
      </w:r>
      <w:r>
        <w:rPr>
          <w:rFonts w:ascii="Times New Roman" w:hAnsi="Times New Roman" w:cs="Times New Roman"/>
          <w:sz w:val="24"/>
          <w:szCs w:val="24"/>
        </w:rPr>
        <w:t xml:space="preserve">were mined </w:t>
      </w:r>
      <w:r w:rsidR="00A21D38">
        <w:rPr>
          <w:rFonts w:ascii="Times New Roman" w:hAnsi="Times New Roman" w:cs="Times New Roman"/>
          <w:sz w:val="24"/>
          <w:szCs w:val="24"/>
        </w:rPr>
        <w:t>at the time of API call. Data and associated data types that were retrieved consisted</w:t>
      </w:r>
      <w:r>
        <w:rPr>
          <w:rFonts w:ascii="Times New Roman" w:hAnsi="Times New Roman" w:cs="Times New Roman"/>
          <w:sz w:val="24"/>
          <w:szCs w:val="24"/>
        </w:rPr>
        <w:t xml:space="preserve"> of </w:t>
      </w:r>
      <w:r w:rsidR="0042736C">
        <w:rPr>
          <w:rFonts w:ascii="Times New Roman" w:hAnsi="Times New Roman" w:cs="Times New Roman"/>
          <w:sz w:val="24"/>
          <w:szCs w:val="24"/>
        </w:rPr>
        <w:t>stock prices</w:t>
      </w:r>
      <w:r>
        <w:rPr>
          <w:rFonts w:ascii="Times New Roman" w:hAnsi="Times New Roman" w:cs="Times New Roman"/>
          <w:sz w:val="24"/>
          <w:szCs w:val="24"/>
        </w:rPr>
        <w:t xml:space="preserve"> (numerical float)</w:t>
      </w:r>
      <w:r w:rsidR="0042736C">
        <w:rPr>
          <w:rFonts w:ascii="Times New Roman" w:hAnsi="Times New Roman" w:cs="Times New Roman"/>
          <w:sz w:val="24"/>
          <w:szCs w:val="24"/>
        </w:rPr>
        <w:t xml:space="preserve">, </w:t>
      </w:r>
      <w:r>
        <w:rPr>
          <w:rFonts w:ascii="Times New Roman" w:hAnsi="Times New Roman" w:cs="Times New Roman"/>
          <w:sz w:val="24"/>
          <w:szCs w:val="24"/>
        </w:rPr>
        <w:t>volume (integer)</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 xml:space="preserve">and </w:t>
      </w:r>
      <w:r>
        <w:rPr>
          <w:rFonts w:ascii="Times New Roman" w:hAnsi="Times New Roman" w:cs="Times New Roman"/>
          <w:sz w:val="24"/>
          <w:szCs w:val="24"/>
        </w:rPr>
        <w:t>time (Pandas datetime)</w:t>
      </w:r>
      <w:r w:rsidR="00A21D38">
        <w:rPr>
          <w:rFonts w:ascii="Times New Roman" w:hAnsi="Times New Roman" w:cs="Times New Roman"/>
          <w:sz w:val="24"/>
          <w:szCs w:val="24"/>
        </w:rPr>
        <w:t>. An additional variable of interest was derived from stock prices to indicate whether or not the daily price for the time period queried resulted in a positive net increase in price</w:t>
      </w:r>
      <w:r w:rsidR="0042736C">
        <w:rPr>
          <w:rFonts w:ascii="Times New Roman" w:hAnsi="Times New Roman" w:cs="Times New Roman"/>
          <w:sz w:val="24"/>
          <w:szCs w:val="24"/>
        </w:rPr>
        <w:t xml:space="preserve"> </w:t>
      </w:r>
      <w:r w:rsidR="00A21D38">
        <w:rPr>
          <w:rFonts w:ascii="Times New Roman" w:hAnsi="Times New Roman" w:cs="Times New Roman"/>
          <w:sz w:val="24"/>
          <w:szCs w:val="24"/>
        </w:rPr>
        <w:t>(</w:t>
      </w:r>
      <w:r w:rsidR="0042736C">
        <w:rPr>
          <w:rFonts w:ascii="Times New Roman" w:hAnsi="Times New Roman" w:cs="Times New Roman"/>
          <w:sz w:val="24"/>
          <w:szCs w:val="24"/>
        </w:rPr>
        <w:t>binary</w:t>
      </w:r>
      <w:r w:rsidR="00A21D38">
        <w:rPr>
          <w:rFonts w:ascii="Times New Roman" w:hAnsi="Times New Roman" w:cs="Times New Roman"/>
          <w:sz w:val="24"/>
          <w:szCs w:val="24"/>
        </w:rPr>
        <w:t xml:space="preserve">). This derived variable serves as the dependent </w:t>
      </w:r>
      <w:r w:rsidR="00A21D38" w:rsidRPr="002465E5">
        <w:rPr>
          <w:rFonts w:ascii="Times New Roman" w:hAnsi="Times New Roman" w:cs="Times New Roman"/>
          <w:i/>
          <w:iCs/>
          <w:sz w:val="24"/>
          <w:szCs w:val="24"/>
        </w:rPr>
        <w:t>‘y’</w:t>
      </w:r>
      <w:r w:rsidR="00A21D38">
        <w:rPr>
          <w:rFonts w:ascii="Times New Roman" w:hAnsi="Times New Roman" w:cs="Times New Roman"/>
          <w:sz w:val="24"/>
          <w:szCs w:val="24"/>
        </w:rPr>
        <w:t xml:space="preserve"> variable for a logistic regression model to be trained to provide a forecast targeting price increase logic.</w:t>
      </w:r>
    </w:p>
    <w:p w14:paraId="643FE125" w14:textId="4EDD0A88" w:rsidR="00732D25" w:rsidRDefault="00FB3F0D" w:rsidP="00B92ABA">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In order to accomplish this, </w:t>
      </w:r>
      <w:r w:rsidR="00B92ABA">
        <w:rPr>
          <w:rFonts w:ascii="Times New Roman" w:hAnsi="Times New Roman" w:cs="Times New Roman"/>
          <w:sz w:val="24"/>
          <w:szCs w:val="24"/>
        </w:rPr>
        <w:t>a</w:t>
      </w:r>
      <w:r w:rsidR="005E5771">
        <w:rPr>
          <w:rFonts w:ascii="Times New Roman" w:hAnsi="Times New Roman" w:cs="Times New Roman"/>
          <w:sz w:val="24"/>
          <w:szCs w:val="24"/>
        </w:rPr>
        <w:t xml:space="preserve">dditional </w:t>
      </w:r>
      <w:r>
        <w:rPr>
          <w:rFonts w:ascii="Times New Roman" w:hAnsi="Times New Roman" w:cs="Times New Roman"/>
          <w:sz w:val="24"/>
          <w:szCs w:val="24"/>
        </w:rPr>
        <w:t xml:space="preserve">variable </w:t>
      </w:r>
      <w:r w:rsidR="005E5771">
        <w:rPr>
          <w:rFonts w:ascii="Times New Roman" w:hAnsi="Times New Roman" w:cs="Times New Roman"/>
          <w:sz w:val="24"/>
          <w:szCs w:val="24"/>
        </w:rPr>
        <w:t xml:space="preserve">predictors were </w:t>
      </w:r>
      <w:r>
        <w:rPr>
          <w:rFonts w:ascii="Times New Roman" w:hAnsi="Times New Roman" w:cs="Times New Roman"/>
          <w:sz w:val="24"/>
          <w:szCs w:val="24"/>
        </w:rPr>
        <w:t>derived as intermediates</w:t>
      </w:r>
      <w:r w:rsidR="005E5771">
        <w:rPr>
          <w:rFonts w:ascii="Times New Roman" w:hAnsi="Times New Roman" w:cs="Times New Roman"/>
          <w:sz w:val="24"/>
          <w:szCs w:val="24"/>
        </w:rPr>
        <w:t xml:space="preserve"> in the process of </w:t>
      </w:r>
      <w:r>
        <w:rPr>
          <w:rFonts w:ascii="Times New Roman" w:hAnsi="Times New Roman" w:cs="Times New Roman"/>
          <w:sz w:val="24"/>
          <w:szCs w:val="24"/>
        </w:rPr>
        <w:t>fitting</w:t>
      </w:r>
      <w:r w:rsidR="005E5771">
        <w:rPr>
          <w:rFonts w:ascii="Times New Roman" w:hAnsi="Times New Roman" w:cs="Times New Roman"/>
          <w:sz w:val="24"/>
          <w:szCs w:val="24"/>
        </w:rPr>
        <w:t xml:space="preserve"> the logistic regression model</w:t>
      </w:r>
      <w:r>
        <w:rPr>
          <w:rFonts w:ascii="Times New Roman" w:hAnsi="Times New Roman" w:cs="Times New Roman"/>
          <w:sz w:val="24"/>
          <w:szCs w:val="24"/>
        </w:rPr>
        <w:t xml:space="preserve"> </w:t>
      </w:r>
      <w:r w:rsidR="006A0A51">
        <w:rPr>
          <w:rFonts w:ascii="Times New Roman" w:hAnsi="Times New Roman" w:cs="Times New Roman"/>
          <w:sz w:val="24"/>
          <w:szCs w:val="24"/>
        </w:rPr>
        <w:t xml:space="preserve">to </w:t>
      </w:r>
      <w:r>
        <w:rPr>
          <w:rFonts w:ascii="Times New Roman" w:hAnsi="Times New Roman" w:cs="Times New Roman"/>
          <w:sz w:val="24"/>
          <w:szCs w:val="24"/>
        </w:rPr>
        <w:t>accomplish this binary</w:t>
      </w:r>
      <w:r w:rsidR="006A0A51">
        <w:rPr>
          <w:rFonts w:ascii="Times New Roman" w:hAnsi="Times New Roman" w:cs="Times New Roman"/>
          <w:sz w:val="24"/>
          <w:szCs w:val="24"/>
        </w:rPr>
        <w:t xml:space="preserve"> outcome</w:t>
      </w:r>
      <w:r w:rsidR="003D1AD4">
        <w:rPr>
          <w:rFonts w:ascii="Times New Roman" w:hAnsi="Times New Roman" w:cs="Times New Roman"/>
          <w:sz w:val="24"/>
          <w:szCs w:val="24"/>
        </w:rPr>
        <w:t>. These new predictors are</w:t>
      </w:r>
      <w:r w:rsidR="005E5771">
        <w:rPr>
          <w:rFonts w:ascii="Times New Roman" w:hAnsi="Times New Roman" w:cs="Times New Roman"/>
          <w:sz w:val="24"/>
          <w:szCs w:val="24"/>
        </w:rPr>
        <w:t xml:space="preserve"> </w:t>
      </w:r>
      <w:r w:rsidR="002465E5" w:rsidRPr="002465E5">
        <w:rPr>
          <w:rFonts w:ascii="Times New Roman" w:hAnsi="Times New Roman" w:cs="Times New Roman"/>
          <w:i/>
          <w:iCs/>
          <w:sz w:val="24"/>
          <w:szCs w:val="24"/>
        </w:rPr>
        <w:t>‘</w:t>
      </w:r>
      <w:proofErr w:type="spellStart"/>
      <w:r w:rsidR="006A0A51" w:rsidRPr="002465E5">
        <w:rPr>
          <w:rFonts w:ascii="Times New Roman" w:hAnsi="Times New Roman" w:cs="Times New Roman"/>
          <w:i/>
          <w:iCs/>
          <w:sz w:val="24"/>
          <w:szCs w:val="24"/>
        </w:rPr>
        <w:t>o</w:t>
      </w:r>
      <w:r w:rsidR="005E5771" w:rsidRPr="002465E5">
        <w:rPr>
          <w:rFonts w:ascii="Times New Roman" w:hAnsi="Times New Roman" w:cs="Times New Roman"/>
          <w:i/>
          <w:iCs/>
          <w:sz w:val="24"/>
          <w:szCs w:val="24"/>
        </w:rPr>
        <w:t>pen_close</w:t>
      </w:r>
      <w:proofErr w:type="spellEnd"/>
      <w:r w:rsidR="002465E5" w:rsidRPr="002465E5">
        <w:rPr>
          <w:rFonts w:ascii="Times New Roman" w:hAnsi="Times New Roman" w:cs="Times New Roman"/>
          <w:i/>
          <w:iCs/>
          <w:sz w:val="24"/>
          <w:szCs w:val="24"/>
        </w:rPr>
        <w:t>’</w:t>
      </w:r>
      <w:r w:rsidR="006A0A51">
        <w:rPr>
          <w:rFonts w:ascii="Times New Roman" w:hAnsi="Times New Roman" w:cs="Times New Roman"/>
          <w:sz w:val="24"/>
          <w:szCs w:val="24"/>
        </w:rPr>
        <w:t xml:space="preserve"> as well as </w:t>
      </w:r>
      <w:r w:rsidR="002465E5" w:rsidRPr="002465E5">
        <w:rPr>
          <w:rFonts w:ascii="Times New Roman" w:hAnsi="Times New Roman" w:cs="Times New Roman"/>
          <w:i/>
          <w:iCs/>
          <w:sz w:val="24"/>
          <w:szCs w:val="24"/>
        </w:rPr>
        <w:t>‘</w:t>
      </w:r>
      <w:proofErr w:type="spellStart"/>
      <w:r w:rsidR="003D1AD4" w:rsidRPr="002465E5">
        <w:rPr>
          <w:rFonts w:ascii="Times New Roman" w:hAnsi="Times New Roman" w:cs="Times New Roman"/>
          <w:i/>
          <w:iCs/>
          <w:sz w:val="24"/>
          <w:szCs w:val="24"/>
        </w:rPr>
        <w:t>high_low</w:t>
      </w:r>
      <w:proofErr w:type="spellEnd"/>
      <w:r w:rsidR="002465E5" w:rsidRPr="002465E5">
        <w:rPr>
          <w:rFonts w:ascii="Times New Roman" w:hAnsi="Times New Roman" w:cs="Times New Roman"/>
          <w:i/>
          <w:iCs/>
          <w:sz w:val="24"/>
          <w:szCs w:val="24"/>
        </w:rPr>
        <w:t>’</w:t>
      </w:r>
      <w:r w:rsidR="003D1AD4">
        <w:rPr>
          <w:rFonts w:ascii="Times New Roman" w:hAnsi="Times New Roman" w:cs="Times New Roman"/>
          <w:sz w:val="24"/>
          <w:szCs w:val="24"/>
        </w:rPr>
        <w:t xml:space="preserve"> which are used </w:t>
      </w:r>
      <w:r w:rsidR="006A0A51">
        <w:rPr>
          <w:rFonts w:ascii="Times New Roman" w:hAnsi="Times New Roman" w:cs="Times New Roman"/>
          <w:sz w:val="24"/>
          <w:szCs w:val="24"/>
        </w:rPr>
        <w:t xml:space="preserve">to represent </w:t>
      </w:r>
      <w:r w:rsidR="003D1AD4">
        <w:rPr>
          <w:rFonts w:ascii="Times New Roman" w:hAnsi="Times New Roman" w:cs="Times New Roman"/>
          <w:sz w:val="24"/>
          <w:szCs w:val="24"/>
        </w:rPr>
        <w:t xml:space="preserve">the </w:t>
      </w:r>
      <w:r w:rsidR="006A0A51">
        <w:rPr>
          <w:rFonts w:ascii="Times New Roman" w:hAnsi="Times New Roman" w:cs="Times New Roman"/>
          <w:sz w:val="24"/>
          <w:szCs w:val="24"/>
        </w:rPr>
        <w:t xml:space="preserve">difference between the two </w:t>
      </w:r>
      <w:r w:rsidR="003D1AD4">
        <w:rPr>
          <w:rFonts w:ascii="Times New Roman" w:hAnsi="Times New Roman" w:cs="Times New Roman"/>
          <w:sz w:val="24"/>
          <w:szCs w:val="24"/>
        </w:rPr>
        <w:t xml:space="preserve">original </w:t>
      </w:r>
      <w:r w:rsidR="006A0A51">
        <w:rPr>
          <w:rFonts w:ascii="Times New Roman" w:hAnsi="Times New Roman" w:cs="Times New Roman"/>
          <w:sz w:val="24"/>
          <w:szCs w:val="24"/>
        </w:rPr>
        <w:t>predictors</w:t>
      </w:r>
      <w:r w:rsidR="003D1AD4">
        <w:rPr>
          <w:rFonts w:ascii="Times New Roman" w:hAnsi="Times New Roman" w:cs="Times New Roman"/>
          <w:sz w:val="24"/>
          <w:szCs w:val="24"/>
        </w:rPr>
        <w:t xml:space="preserve"> as a combined item in both cases. The </w:t>
      </w:r>
      <w:r w:rsidR="002465E5" w:rsidRPr="002465E5">
        <w:rPr>
          <w:rFonts w:ascii="Times New Roman" w:hAnsi="Times New Roman" w:cs="Times New Roman"/>
          <w:i/>
          <w:iCs/>
          <w:sz w:val="24"/>
          <w:szCs w:val="24"/>
        </w:rPr>
        <w:t>‘</w:t>
      </w:r>
      <w:proofErr w:type="spellStart"/>
      <w:r w:rsidR="00CA7089" w:rsidRPr="002465E5">
        <w:rPr>
          <w:rFonts w:ascii="Times New Roman" w:hAnsi="Times New Roman" w:cs="Times New Roman"/>
          <w:i/>
          <w:iCs/>
          <w:sz w:val="24"/>
          <w:szCs w:val="24"/>
        </w:rPr>
        <w:t>open_close</w:t>
      </w:r>
      <w:proofErr w:type="spellEnd"/>
      <w:r w:rsidR="002465E5" w:rsidRPr="002465E5">
        <w:rPr>
          <w:rFonts w:ascii="Times New Roman" w:hAnsi="Times New Roman" w:cs="Times New Roman"/>
          <w:i/>
          <w:iCs/>
          <w:sz w:val="24"/>
          <w:szCs w:val="24"/>
        </w:rPr>
        <w:t>’</w:t>
      </w:r>
      <w:r w:rsidR="00CA7089">
        <w:rPr>
          <w:rFonts w:ascii="Times New Roman" w:hAnsi="Times New Roman" w:cs="Times New Roman"/>
          <w:sz w:val="24"/>
          <w:szCs w:val="24"/>
        </w:rPr>
        <w:t xml:space="preserve"> </w:t>
      </w:r>
      <w:r w:rsidR="003D1AD4">
        <w:rPr>
          <w:rFonts w:ascii="Times New Roman" w:hAnsi="Times New Roman" w:cs="Times New Roman"/>
          <w:sz w:val="24"/>
          <w:szCs w:val="24"/>
        </w:rPr>
        <w:t xml:space="preserve">stock price was selected as the most </w:t>
      </w:r>
      <w:r w:rsidR="00CA7089">
        <w:rPr>
          <w:rFonts w:ascii="Times New Roman" w:hAnsi="Times New Roman" w:cs="Times New Roman"/>
          <w:sz w:val="24"/>
          <w:szCs w:val="24"/>
        </w:rPr>
        <w:t>complete</w:t>
      </w:r>
      <w:r w:rsidR="003D1AD4">
        <w:rPr>
          <w:rFonts w:ascii="Times New Roman" w:hAnsi="Times New Roman" w:cs="Times New Roman"/>
          <w:sz w:val="24"/>
          <w:szCs w:val="24"/>
        </w:rPr>
        <w:t xml:space="preserve"> predictor </w:t>
      </w:r>
      <w:r w:rsidR="00CA7089">
        <w:rPr>
          <w:rFonts w:ascii="Times New Roman" w:hAnsi="Times New Roman" w:cs="Times New Roman"/>
          <w:sz w:val="24"/>
          <w:szCs w:val="24"/>
        </w:rPr>
        <w:t xml:space="preserve">of the period that smoothed out intraday price fluctuations. </w:t>
      </w:r>
      <w:r w:rsidR="00240A92">
        <w:rPr>
          <w:rFonts w:ascii="Times New Roman" w:hAnsi="Times New Roman" w:cs="Times New Roman"/>
          <w:sz w:val="24"/>
          <w:szCs w:val="24"/>
        </w:rPr>
        <w:t>This</w:t>
      </w:r>
      <w:r w:rsidR="00CA7089">
        <w:rPr>
          <w:rFonts w:ascii="Times New Roman" w:hAnsi="Times New Roman" w:cs="Times New Roman"/>
          <w:sz w:val="24"/>
          <w:szCs w:val="24"/>
        </w:rPr>
        <w:t xml:space="preserve"> thereby simplified the numerical difference into a </w:t>
      </w:r>
      <w:r w:rsidR="003D1AD4">
        <w:rPr>
          <w:rFonts w:ascii="Times New Roman" w:hAnsi="Times New Roman" w:cs="Times New Roman"/>
          <w:sz w:val="24"/>
          <w:szCs w:val="24"/>
        </w:rPr>
        <w:t>binary outcome field</w:t>
      </w:r>
      <w:r w:rsidR="00CA7089">
        <w:rPr>
          <w:rFonts w:ascii="Times New Roman" w:hAnsi="Times New Roman" w:cs="Times New Roman"/>
          <w:sz w:val="24"/>
          <w:szCs w:val="24"/>
        </w:rPr>
        <w:t xml:space="preserve">, </w:t>
      </w:r>
      <w:r w:rsidR="00CA7089" w:rsidRPr="002465E5">
        <w:rPr>
          <w:rFonts w:ascii="Times New Roman" w:hAnsi="Times New Roman" w:cs="Times New Roman"/>
          <w:i/>
          <w:iCs/>
          <w:sz w:val="24"/>
          <w:szCs w:val="24"/>
        </w:rPr>
        <w:t>‘positive’</w:t>
      </w:r>
      <w:r w:rsidR="00CA7089">
        <w:rPr>
          <w:rFonts w:ascii="Times New Roman" w:hAnsi="Times New Roman" w:cs="Times New Roman"/>
          <w:sz w:val="24"/>
          <w:szCs w:val="24"/>
        </w:rPr>
        <w:t>, a</w:t>
      </w:r>
      <w:r w:rsidR="003D1AD4">
        <w:rPr>
          <w:rFonts w:ascii="Times New Roman" w:hAnsi="Times New Roman" w:cs="Times New Roman"/>
          <w:sz w:val="24"/>
          <w:szCs w:val="24"/>
        </w:rPr>
        <w:t xml:space="preserve">s either </w:t>
      </w:r>
      <w:r w:rsidR="00CA7089" w:rsidRPr="002465E5">
        <w:rPr>
          <w:rFonts w:ascii="Times New Roman" w:hAnsi="Times New Roman" w:cs="Times New Roman"/>
          <w:i/>
          <w:iCs/>
          <w:sz w:val="24"/>
          <w:szCs w:val="24"/>
        </w:rPr>
        <w:t>‘0’</w:t>
      </w:r>
      <w:r w:rsidR="00CA7089">
        <w:rPr>
          <w:rFonts w:ascii="Times New Roman" w:hAnsi="Times New Roman" w:cs="Times New Roman"/>
          <w:sz w:val="24"/>
          <w:szCs w:val="24"/>
        </w:rPr>
        <w:t xml:space="preserve"> or </w:t>
      </w:r>
      <w:r w:rsidR="00CA7089" w:rsidRPr="002465E5">
        <w:rPr>
          <w:rFonts w:ascii="Times New Roman" w:hAnsi="Times New Roman" w:cs="Times New Roman"/>
          <w:i/>
          <w:iCs/>
          <w:sz w:val="24"/>
          <w:szCs w:val="24"/>
        </w:rPr>
        <w:t>‘1’</w:t>
      </w:r>
      <w:r w:rsidR="00CA7089">
        <w:rPr>
          <w:rFonts w:ascii="Times New Roman" w:hAnsi="Times New Roman" w:cs="Times New Roman"/>
          <w:sz w:val="24"/>
          <w:szCs w:val="24"/>
        </w:rPr>
        <w:t xml:space="preserve"> with the latter indicating that the price increased during that discrete period</w:t>
      </w:r>
      <w:r w:rsidR="003D1AD4">
        <w:rPr>
          <w:rFonts w:ascii="Times New Roman" w:hAnsi="Times New Roman" w:cs="Times New Roman"/>
          <w:sz w:val="24"/>
          <w:szCs w:val="24"/>
        </w:rPr>
        <w:t>. The binary transformation is used intently to capture the closing stock market price behavior as positive</w:t>
      </w:r>
      <w:r w:rsidR="00732D25">
        <w:rPr>
          <w:rFonts w:ascii="Times New Roman" w:hAnsi="Times New Roman" w:cs="Times New Roman"/>
          <w:sz w:val="24"/>
          <w:szCs w:val="24"/>
        </w:rPr>
        <w:t xml:space="preserve"> signifying</w:t>
      </w:r>
      <w:r w:rsidR="003D1AD4">
        <w:rPr>
          <w:rFonts w:ascii="Times New Roman" w:hAnsi="Times New Roman" w:cs="Times New Roman"/>
          <w:sz w:val="24"/>
          <w:szCs w:val="24"/>
        </w:rPr>
        <w:t xml:space="preserve"> up and negative </w:t>
      </w:r>
      <w:r w:rsidR="00E861C2">
        <w:rPr>
          <w:rFonts w:ascii="Times New Roman" w:hAnsi="Times New Roman" w:cs="Times New Roman"/>
          <w:sz w:val="24"/>
          <w:szCs w:val="24"/>
        </w:rPr>
        <w:t>to</w:t>
      </w:r>
      <w:r w:rsidR="003D1AD4">
        <w:rPr>
          <w:rFonts w:ascii="Times New Roman" w:hAnsi="Times New Roman" w:cs="Times New Roman"/>
          <w:sz w:val="24"/>
          <w:szCs w:val="24"/>
        </w:rPr>
        <w:t xml:space="preserve"> down. </w:t>
      </w:r>
      <w:r w:rsidR="00B92ABA">
        <w:rPr>
          <w:rFonts w:ascii="Times New Roman" w:hAnsi="Times New Roman" w:cs="Times New Roman"/>
          <w:sz w:val="24"/>
          <w:szCs w:val="24"/>
        </w:rPr>
        <w:t>The time series data – now with additionally constructed features – were then differenced in order to introduce stationarity into the resulting time series for modeling. Data</w:t>
      </w:r>
      <w:r w:rsidR="002465E5">
        <w:rPr>
          <w:rFonts w:ascii="Times New Roman" w:hAnsi="Times New Roman" w:cs="Times New Roman"/>
          <w:sz w:val="24"/>
          <w:szCs w:val="24"/>
        </w:rPr>
        <w:t>F</w:t>
      </w:r>
      <w:r w:rsidR="00B92ABA">
        <w:rPr>
          <w:rFonts w:ascii="Times New Roman" w:hAnsi="Times New Roman" w:cs="Times New Roman"/>
          <w:sz w:val="24"/>
          <w:szCs w:val="24"/>
        </w:rPr>
        <w:t>rames at lag periods one through five</w:t>
      </w:r>
      <w:r w:rsidR="00732D25">
        <w:rPr>
          <w:rFonts w:ascii="Times New Roman" w:hAnsi="Times New Roman" w:cs="Times New Roman"/>
          <w:sz w:val="24"/>
          <w:szCs w:val="24"/>
        </w:rPr>
        <w:t xml:space="preserve"> were </w:t>
      </w:r>
      <w:r w:rsidR="00B92ABA">
        <w:rPr>
          <w:rFonts w:ascii="Times New Roman" w:hAnsi="Times New Roman" w:cs="Times New Roman"/>
          <w:sz w:val="24"/>
          <w:szCs w:val="24"/>
        </w:rPr>
        <w:t xml:space="preserve">separately constructed for their respective logistic regression model in order to </w:t>
      </w:r>
      <w:r w:rsidR="00732D25">
        <w:rPr>
          <w:rFonts w:ascii="Times New Roman" w:hAnsi="Times New Roman" w:cs="Times New Roman"/>
          <w:sz w:val="24"/>
          <w:szCs w:val="24"/>
        </w:rPr>
        <w:t xml:space="preserve">select the best performing </w:t>
      </w:r>
      <w:r w:rsidR="00B92ABA">
        <w:rPr>
          <w:rFonts w:ascii="Times New Roman" w:hAnsi="Times New Roman" w:cs="Times New Roman"/>
          <w:sz w:val="24"/>
          <w:szCs w:val="24"/>
        </w:rPr>
        <w:t xml:space="preserve">lag period and other </w:t>
      </w:r>
      <w:r w:rsidR="00732D25">
        <w:rPr>
          <w:rFonts w:ascii="Times New Roman" w:hAnsi="Times New Roman" w:cs="Times New Roman"/>
          <w:sz w:val="24"/>
          <w:szCs w:val="24"/>
        </w:rPr>
        <w:t>parameters</w:t>
      </w:r>
      <w:r w:rsidR="00B92ABA">
        <w:rPr>
          <w:rFonts w:ascii="Times New Roman" w:hAnsi="Times New Roman" w:cs="Times New Roman"/>
          <w:sz w:val="24"/>
          <w:szCs w:val="24"/>
        </w:rPr>
        <w:t xml:space="preserve"> against the validation set.</w:t>
      </w:r>
    </w:p>
    <w:p w14:paraId="647EE246" w14:textId="729B2BE4" w:rsidR="00055CC4" w:rsidRDefault="005E5771" w:rsidP="00F2446C">
      <w:pPr>
        <w:spacing w:line="480" w:lineRule="auto"/>
        <w:ind w:firstLine="360"/>
        <w:rPr>
          <w:rFonts w:ascii="Times New Roman" w:hAnsi="Times New Roman" w:cs="Times New Roman"/>
          <w:sz w:val="24"/>
          <w:szCs w:val="24"/>
        </w:rPr>
      </w:pPr>
      <w:r>
        <w:rPr>
          <w:rFonts w:ascii="Times New Roman" w:hAnsi="Times New Roman" w:cs="Times New Roman"/>
          <w:sz w:val="24"/>
          <w:szCs w:val="24"/>
        </w:rPr>
        <w:lastRenderedPageBreak/>
        <w:t>In comparison to other methods, t</w:t>
      </w:r>
      <w:r w:rsidR="0042736C">
        <w:rPr>
          <w:rFonts w:ascii="Times New Roman" w:hAnsi="Times New Roman" w:cs="Times New Roman"/>
          <w:sz w:val="24"/>
          <w:szCs w:val="24"/>
        </w:rPr>
        <w:t xml:space="preserve">he original </w:t>
      </w:r>
      <w:r w:rsidR="008C3CC9">
        <w:rPr>
          <w:rFonts w:ascii="Times New Roman" w:hAnsi="Times New Roman" w:cs="Times New Roman"/>
          <w:sz w:val="24"/>
          <w:szCs w:val="24"/>
        </w:rPr>
        <w:t xml:space="preserve">time series </w:t>
      </w:r>
      <w:r w:rsidR="003D1AD4">
        <w:rPr>
          <w:rFonts w:ascii="Times New Roman" w:hAnsi="Times New Roman" w:cs="Times New Roman"/>
          <w:sz w:val="24"/>
          <w:szCs w:val="24"/>
        </w:rPr>
        <w:t xml:space="preserve">data types </w:t>
      </w:r>
      <w:r w:rsidR="008C3CC9">
        <w:rPr>
          <w:rFonts w:ascii="Times New Roman" w:hAnsi="Times New Roman" w:cs="Times New Roman"/>
          <w:sz w:val="24"/>
          <w:szCs w:val="24"/>
        </w:rPr>
        <w:t xml:space="preserve">pulled from </w:t>
      </w:r>
      <w:r w:rsidR="008D1307">
        <w:rPr>
          <w:rFonts w:ascii="Times New Roman" w:hAnsi="Times New Roman" w:cs="Times New Roman"/>
          <w:sz w:val="24"/>
          <w:szCs w:val="24"/>
        </w:rPr>
        <w:t xml:space="preserve">the </w:t>
      </w:r>
      <w:proofErr w:type="spellStart"/>
      <w:r w:rsidR="008D1307" w:rsidRPr="004C589A">
        <w:rPr>
          <w:rFonts w:ascii="Times New Roman" w:hAnsi="Times New Roman" w:cs="Times New Roman"/>
          <w:i/>
          <w:iCs/>
          <w:sz w:val="24"/>
          <w:szCs w:val="24"/>
        </w:rPr>
        <w:t>yfinance</w:t>
      </w:r>
      <w:proofErr w:type="spellEnd"/>
      <w:r w:rsidR="008D1307">
        <w:rPr>
          <w:rFonts w:ascii="Times New Roman" w:hAnsi="Times New Roman" w:cs="Times New Roman"/>
          <w:sz w:val="24"/>
          <w:szCs w:val="24"/>
        </w:rPr>
        <w:t xml:space="preserve"> API</w:t>
      </w:r>
      <w:r w:rsidR="008C3CC9">
        <w:rPr>
          <w:rFonts w:ascii="Times New Roman" w:hAnsi="Times New Roman" w:cs="Times New Roman"/>
          <w:sz w:val="24"/>
          <w:szCs w:val="24"/>
        </w:rPr>
        <w:t xml:space="preserve"> w</w:t>
      </w:r>
      <w:r w:rsidR="00270885">
        <w:rPr>
          <w:rFonts w:ascii="Times New Roman" w:hAnsi="Times New Roman" w:cs="Times New Roman"/>
          <w:sz w:val="24"/>
          <w:szCs w:val="24"/>
        </w:rPr>
        <w:t>ere</w:t>
      </w:r>
      <w:r>
        <w:rPr>
          <w:rFonts w:ascii="Times New Roman" w:hAnsi="Times New Roman" w:cs="Times New Roman"/>
          <w:sz w:val="24"/>
          <w:szCs w:val="24"/>
        </w:rPr>
        <w:t xml:space="preserve"> </w:t>
      </w:r>
      <w:r w:rsidR="00270885">
        <w:rPr>
          <w:rFonts w:ascii="Times New Roman" w:hAnsi="Times New Roman" w:cs="Times New Roman"/>
          <w:sz w:val="24"/>
          <w:szCs w:val="24"/>
        </w:rPr>
        <w:t>subjected to first</w:t>
      </w:r>
      <w:r w:rsidR="0054138C">
        <w:rPr>
          <w:rFonts w:ascii="Times New Roman" w:hAnsi="Times New Roman" w:cs="Times New Roman"/>
          <w:sz w:val="24"/>
          <w:szCs w:val="24"/>
        </w:rPr>
        <w:t>-</w:t>
      </w:r>
      <w:r w:rsidR="00270885">
        <w:rPr>
          <w:rFonts w:ascii="Times New Roman" w:hAnsi="Times New Roman" w:cs="Times New Roman"/>
          <w:sz w:val="24"/>
          <w:szCs w:val="24"/>
        </w:rPr>
        <w:t>ordered differencing of</w:t>
      </w:r>
      <w:r w:rsidR="003D1AD4">
        <w:rPr>
          <w:rFonts w:ascii="Times New Roman" w:hAnsi="Times New Roman" w:cs="Times New Roman"/>
          <w:sz w:val="24"/>
          <w:szCs w:val="24"/>
        </w:rPr>
        <w:t xml:space="preserve"> the </w:t>
      </w:r>
      <w:r w:rsidR="00270885">
        <w:rPr>
          <w:rFonts w:ascii="Times New Roman" w:hAnsi="Times New Roman" w:cs="Times New Roman"/>
          <w:sz w:val="24"/>
          <w:szCs w:val="24"/>
        </w:rPr>
        <w:t xml:space="preserve">closing price predictor before feeding </w:t>
      </w:r>
      <w:r w:rsidR="003D1AD4">
        <w:rPr>
          <w:rFonts w:ascii="Times New Roman" w:hAnsi="Times New Roman" w:cs="Times New Roman"/>
          <w:sz w:val="24"/>
          <w:szCs w:val="24"/>
        </w:rPr>
        <w:t>the data</w:t>
      </w:r>
      <w:r w:rsidR="00270885">
        <w:rPr>
          <w:rFonts w:ascii="Times New Roman" w:hAnsi="Times New Roman" w:cs="Times New Roman"/>
          <w:sz w:val="24"/>
          <w:szCs w:val="24"/>
        </w:rPr>
        <w:t xml:space="preserve"> </w:t>
      </w:r>
      <w:r w:rsidR="006118D5">
        <w:rPr>
          <w:rFonts w:ascii="Times New Roman" w:hAnsi="Times New Roman" w:cs="Times New Roman"/>
          <w:sz w:val="24"/>
          <w:szCs w:val="24"/>
        </w:rPr>
        <w:t>in</w:t>
      </w:r>
      <w:r w:rsidR="00270885">
        <w:rPr>
          <w:rFonts w:ascii="Times New Roman" w:hAnsi="Times New Roman" w:cs="Times New Roman"/>
          <w:sz w:val="24"/>
          <w:szCs w:val="24"/>
        </w:rPr>
        <w:t>to</w:t>
      </w:r>
      <w:r w:rsidR="007C1F75">
        <w:rPr>
          <w:rFonts w:ascii="Times New Roman" w:hAnsi="Times New Roman" w:cs="Times New Roman"/>
          <w:sz w:val="24"/>
          <w:szCs w:val="24"/>
        </w:rPr>
        <w:t xml:space="preserve"> Autoregressive Integrated Moving Average (ARIMA), Simple </w:t>
      </w:r>
      <w:r w:rsidR="00270885">
        <w:rPr>
          <w:rFonts w:ascii="Times New Roman" w:hAnsi="Times New Roman" w:cs="Times New Roman"/>
          <w:sz w:val="24"/>
          <w:szCs w:val="24"/>
        </w:rPr>
        <w:t>Exponential Smoothing (</w:t>
      </w:r>
      <w:r>
        <w:rPr>
          <w:rFonts w:ascii="Times New Roman" w:hAnsi="Times New Roman" w:cs="Times New Roman"/>
          <w:sz w:val="24"/>
          <w:szCs w:val="24"/>
        </w:rPr>
        <w:t>SES</w:t>
      </w:r>
      <w:r w:rsidR="00270885">
        <w:rPr>
          <w:rFonts w:ascii="Times New Roman" w:hAnsi="Times New Roman" w:cs="Times New Roman"/>
          <w:sz w:val="24"/>
          <w:szCs w:val="24"/>
        </w:rPr>
        <w:t>)</w:t>
      </w:r>
      <w:r w:rsidR="007C1F75">
        <w:rPr>
          <w:rFonts w:ascii="Times New Roman" w:hAnsi="Times New Roman" w:cs="Times New Roman"/>
          <w:sz w:val="24"/>
          <w:szCs w:val="24"/>
        </w:rPr>
        <w:t xml:space="preserve">, and Advanced Exponential Smoothing (AES) </w:t>
      </w:r>
      <w:r w:rsidR="00270885">
        <w:rPr>
          <w:rFonts w:ascii="Times New Roman" w:hAnsi="Times New Roman" w:cs="Times New Roman"/>
          <w:sz w:val="24"/>
          <w:szCs w:val="24"/>
        </w:rPr>
        <w:t>methods</w:t>
      </w:r>
      <w:r>
        <w:rPr>
          <w:rFonts w:ascii="Times New Roman" w:hAnsi="Times New Roman" w:cs="Times New Roman"/>
          <w:sz w:val="24"/>
          <w:szCs w:val="24"/>
        </w:rPr>
        <w:t xml:space="preserve">. </w:t>
      </w:r>
      <w:r w:rsidR="00954C03">
        <w:rPr>
          <w:rFonts w:ascii="Times New Roman" w:hAnsi="Times New Roman" w:cs="Times New Roman"/>
          <w:sz w:val="24"/>
          <w:szCs w:val="24"/>
        </w:rPr>
        <w:t>The assumption is that the time</w:t>
      </w:r>
      <w:r w:rsidR="001305AA">
        <w:rPr>
          <w:rFonts w:ascii="Times New Roman" w:hAnsi="Times New Roman" w:cs="Times New Roman"/>
          <w:sz w:val="24"/>
          <w:szCs w:val="24"/>
        </w:rPr>
        <w:t xml:space="preserve"> </w:t>
      </w:r>
      <w:r w:rsidR="00954C03">
        <w:rPr>
          <w:rFonts w:ascii="Times New Roman" w:hAnsi="Times New Roman" w:cs="Times New Roman"/>
          <w:sz w:val="24"/>
          <w:szCs w:val="24"/>
        </w:rPr>
        <w:t xml:space="preserve">series </w:t>
      </w:r>
      <w:r w:rsidR="001305AA">
        <w:rPr>
          <w:rFonts w:ascii="Times New Roman" w:hAnsi="Times New Roman" w:cs="Times New Roman"/>
          <w:sz w:val="24"/>
          <w:szCs w:val="24"/>
        </w:rPr>
        <w:t>exhibits stationarity</w:t>
      </w:r>
      <w:r w:rsidR="00954C03">
        <w:rPr>
          <w:rFonts w:ascii="Times New Roman" w:hAnsi="Times New Roman" w:cs="Times New Roman"/>
          <w:sz w:val="24"/>
          <w:szCs w:val="24"/>
        </w:rPr>
        <w:t xml:space="preserve"> to remove the influences of </w:t>
      </w:r>
      <w:r w:rsidR="001305AA">
        <w:rPr>
          <w:rFonts w:ascii="Times New Roman" w:hAnsi="Times New Roman" w:cs="Times New Roman"/>
          <w:sz w:val="24"/>
          <w:szCs w:val="24"/>
        </w:rPr>
        <w:t xml:space="preserve">both </w:t>
      </w:r>
      <w:r w:rsidR="00954C03">
        <w:rPr>
          <w:rFonts w:ascii="Times New Roman" w:hAnsi="Times New Roman" w:cs="Times New Roman"/>
          <w:sz w:val="24"/>
          <w:szCs w:val="24"/>
        </w:rPr>
        <w:t>trend and seasonality from the</w:t>
      </w:r>
      <w:r w:rsidR="00E512CC">
        <w:rPr>
          <w:rFonts w:ascii="Times New Roman" w:hAnsi="Times New Roman" w:cs="Times New Roman"/>
          <w:sz w:val="24"/>
          <w:szCs w:val="24"/>
        </w:rPr>
        <w:t xml:space="preserve"> </w:t>
      </w:r>
      <w:r w:rsidR="00954C03">
        <w:rPr>
          <w:rFonts w:ascii="Times New Roman" w:hAnsi="Times New Roman" w:cs="Times New Roman"/>
          <w:sz w:val="24"/>
          <w:szCs w:val="24"/>
        </w:rPr>
        <w:t>methods. The goal of th</w:t>
      </w:r>
      <w:r w:rsidR="00732D25">
        <w:rPr>
          <w:rFonts w:ascii="Times New Roman" w:hAnsi="Times New Roman" w:cs="Times New Roman"/>
          <w:sz w:val="24"/>
          <w:szCs w:val="24"/>
        </w:rPr>
        <w:t>ese</w:t>
      </w:r>
      <w:r w:rsidR="00954C03">
        <w:rPr>
          <w:rFonts w:ascii="Times New Roman" w:hAnsi="Times New Roman" w:cs="Times New Roman"/>
          <w:sz w:val="24"/>
          <w:szCs w:val="24"/>
        </w:rPr>
        <w:t xml:space="preserve"> </w:t>
      </w:r>
      <w:r w:rsidR="00683BBE">
        <w:rPr>
          <w:rFonts w:ascii="Times New Roman" w:hAnsi="Times New Roman" w:cs="Times New Roman"/>
          <w:sz w:val="24"/>
          <w:szCs w:val="24"/>
        </w:rPr>
        <w:t>afore</w:t>
      </w:r>
      <w:r w:rsidR="00732D25">
        <w:rPr>
          <w:rFonts w:ascii="Times New Roman" w:hAnsi="Times New Roman" w:cs="Times New Roman"/>
          <w:sz w:val="24"/>
          <w:szCs w:val="24"/>
        </w:rPr>
        <w:t xml:space="preserve">mentioned methods </w:t>
      </w:r>
      <w:r w:rsidR="00954C03">
        <w:rPr>
          <w:rFonts w:ascii="Times New Roman" w:hAnsi="Times New Roman" w:cs="Times New Roman"/>
          <w:sz w:val="24"/>
          <w:szCs w:val="24"/>
        </w:rPr>
        <w:t xml:space="preserve">is to predict the closing stock prices </w:t>
      </w:r>
      <w:r w:rsidR="00A25D5D">
        <w:rPr>
          <w:rFonts w:ascii="Times New Roman" w:hAnsi="Times New Roman" w:cs="Times New Roman"/>
          <w:sz w:val="24"/>
          <w:szCs w:val="24"/>
        </w:rPr>
        <w:t xml:space="preserve">at a given target future date solely based </w:t>
      </w:r>
      <w:r w:rsidR="00954C03">
        <w:rPr>
          <w:rFonts w:ascii="Times New Roman" w:hAnsi="Times New Roman" w:cs="Times New Roman"/>
          <w:sz w:val="24"/>
          <w:szCs w:val="24"/>
        </w:rPr>
        <w:t xml:space="preserve">off of historical </w:t>
      </w:r>
      <w:r w:rsidR="00BA3E6E">
        <w:rPr>
          <w:rFonts w:ascii="Times New Roman" w:hAnsi="Times New Roman" w:cs="Times New Roman"/>
          <w:sz w:val="24"/>
          <w:szCs w:val="24"/>
        </w:rPr>
        <w:t>data</w:t>
      </w:r>
      <w:r w:rsidR="00732D25">
        <w:rPr>
          <w:rFonts w:ascii="Times New Roman" w:hAnsi="Times New Roman" w:cs="Times New Roman"/>
          <w:sz w:val="24"/>
          <w:szCs w:val="24"/>
        </w:rPr>
        <w:t xml:space="preserve">. </w:t>
      </w:r>
      <w:r w:rsidR="00846A62">
        <w:rPr>
          <w:rFonts w:ascii="Times New Roman" w:hAnsi="Times New Roman" w:cs="Times New Roman"/>
          <w:sz w:val="24"/>
          <w:szCs w:val="24"/>
        </w:rPr>
        <w:t xml:space="preserve">Inspection of the </w:t>
      </w:r>
      <w:ins w:id="104" w:author="Gabriella V Rivera" w:date="2023-12-10T14:18:00Z">
        <w:r w:rsidR="008C364B">
          <w:rPr>
            <w:rFonts w:ascii="Times New Roman" w:hAnsi="Times New Roman" w:cs="Times New Roman"/>
            <w:sz w:val="24"/>
            <w:szCs w:val="24"/>
          </w:rPr>
          <w:t xml:space="preserve">SPY500 </w:t>
        </w:r>
      </w:ins>
      <w:r w:rsidR="00846A62">
        <w:rPr>
          <w:rFonts w:ascii="Times New Roman" w:hAnsi="Times New Roman" w:cs="Times New Roman"/>
          <w:sz w:val="24"/>
          <w:szCs w:val="24"/>
        </w:rPr>
        <w:t>data’s a</w:t>
      </w:r>
      <w:r w:rsidR="00732D25">
        <w:rPr>
          <w:rFonts w:ascii="Times New Roman" w:hAnsi="Times New Roman" w:cs="Times New Roman"/>
          <w:sz w:val="24"/>
          <w:szCs w:val="24"/>
        </w:rPr>
        <w:t xml:space="preserve">utocorrelation </w:t>
      </w:r>
      <w:r w:rsidR="00846A62">
        <w:rPr>
          <w:rFonts w:ascii="Times New Roman" w:hAnsi="Times New Roman" w:cs="Times New Roman"/>
          <w:sz w:val="24"/>
          <w:szCs w:val="24"/>
        </w:rPr>
        <w:t>plot</w:t>
      </w:r>
      <w:r w:rsidR="00D41EE7">
        <w:rPr>
          <w:rFonts w:ascii="Times New Roman" w:hAnsi="Times New Roman" w:cs="Times New Roman"/>
          <w:sz w:val="24"/>
          <w:szCs w:val="24"/>
        </w:rPr>
        <w:t xml:space="preserve"> in Figure </w:t>
      </w:r>
      <w:ins w:id="105" w:author="Gabriella V Rivera" w:date="2023-12-10T14:16:00Z">
        <w:r w:rsidR="00E23B4C">
          <w:rPr>
            <w:rFonts w:ascii="Times New Roman" w:hAnsi="Times New Roman" w:cs="Times New Roman"/>
            <w:sz w:val="24"/>
            <w:szCs w:val="24"/>
          </w:rPr>
          <w:t>3a</w:t>
        </w:r>
      </w:ins>
      <w:del w:id="106" w:author="Gabriella V Rivera" w:date="2023-12-10T14:16:00Z">
        <w:r w:rsidR="001510B4" w:rsidDel="00E23B4C">
          <w:rPr>
            <w:rFonts w:ascii="Times New Roman" w:hAnsi="Times New Roman" w:cs="Times New Roman"/>
            <w:sz w:val="24"/>
            <w:szCs w:val="24"/>
          </w:rPr>
          <w:delText>4</w:delText>
        </w:r>
      </w:del>
      <w:r w:rsidR="00846A62">
        <w:rPr>
          <w:rFonts w:ascii="Times New Roman" w:hAnsi="Times New Roman" w:cs="Times New Roman"/>
          <w:sz w:val="24"/>
          <w:szCs w:val="24"/>
        </w:rPr>
        <w:t xml:space="preserve"> revealed potentially significant mo</w:t>
      </w:r>
      <w:r w:rsidR="007B4FA7">
        <w:rPr>
          <w:rFonts w:ascii="Times New Roman" w:hAnsi="Times New Roman" w:cs="Times New Roman"/>
          <w:sz w:val="24"/>
          <w:szCs w:val="24"/>
        </w:rPr>
        <w:t xml:space="preserve">ving average orders at periods 0, 1, 2, 11, 13, 14, 21, 37, and 40. Subsequent inspection of the </w:t>
      </w:r>
      <w:ins w:id="107" w:author="Gabriella V Rivera" w:date="2023-12-10T14:18:00Z">
        <w:r w:rsidR="008C364B">
          <w:rPr>
            <w:rFonts w:ascii="Times New Roman" w:hAnsi="Times New Roman" w:cs="Times New Roman"/>
            <w:sz w:val="24"/>
            <w:szCs w:val="24"/>
          </w:rPr>
          <w:t xml:space="preserve">SPY500 </w:t>
        </w:r>
      </w:ins>
      <w:r w:rsidR="007B4FA7">
        <w:rPr>
          <w:rFonts w:ascii="Times New Roman" w:hAnsi="Times New Roman" w:cs="Times New Roman"/>
          <w:sz w:val="24"/>
          <w:szCs w:val="24"/>
        </w:rPr>
        <w:t xml:space="preserve">data’s partial autocorrelation plot </w:t>
      </w:r>
      <w:r w:rsidR="00D41EE7">
        <w:rPr>
          <w:rFonts w:ascii="Times New Roman" w:hAnsi="Times New Roman" w:cs="Times New Roman"/>
          <w:sz w:val="24"/>
          <w:szCs w:val="24"/>
        </w:rPr>
        <w:t xml:space="preserve">in Figure </w:t>
      </w:r>
      <w:ins w:id="108" w:author="Gabriella V Rivera" w:date="2023-12-10T14:16:00Z">
        <w:r w:rsidR="00E23B4C">
          <w:rPr>
            <w:rFonts w:ascii="Times New Roman" w:hAnsi="Times New Roman" w:cs="Times New Roman"/>
            <w:sz w:val="24"/>
            <w:szCs w:val="24"/>
          </w:rPr>
          <w:t>3a</w:t>
        </w:r>
      </w:ins>
      <w:del w:id="109" w:author="Gabriella V Rivera" w:date="2023-12-10T14:16:00Z">
        <w:r w:rsidR="001510B4" w:rsidDel="00E23B4C">
          <w:rPr>
            <w:rFonts w:ascii="Times New Roman" w:hAnsi="Times New Roman" w:cs="Times New Roman"/>
            <w:sz w:val="24"/>
            <w:szCs w:val="24"/>
          </w:rPr>
          <w:delText>5</w:delText>
        </w:r>
      </w:del>
      <w:r w:rsidR="00D41EE7">
        <w:rPr>
          <w:rFonts w:ascii="Times New Roman" w:hAnsi="Times New Roman" w:cs="Times New Roman"/>
          <w:sz w:val="24"/>
          <w:szCs w:val="24"/>
        </w:rPr>
        <w:t xml:space="preserve"> </w:t>
      </w:r>
      <w:r w:rsidR="007B4FA7">
        <w:rPr>
          <w:rFonts w:ascii="Times New Roman" w:hAnsi="Times New Roman" w:cs="Times New Roman"/>
          <w:sz w:val="24"/>
          <w:szCs w:val="24"/>
        </w:rPr>
        <w:t>revealed potentially significant autoregression orders at periods 1, 2, 3, 8, 9, 11, 14, 21, 58, 63, and 70</w:t>
      </w:r>
      <w:r w:rsidR="00F2446C">
        <w:rPr>
          <w:rFonts w:ascii="Times New Roman" w:hAnsi="Times New Roman" w:cs="Times New Roman"/>
          <w:sz w:val="24"/>
          <w:szCs w:val="24"/>
        </w:rPr>
        <w:t>. This information was</w:t>
      </w:r>
      <w:r w:rsidR="00055CC4">
        <w:rPr>
          <w:rFonts w:ascii="Times New Roman" w:hAnsi="Times New Roman" w:cs="Times New Roman"/>
          <w:sz w:val="24"/>
          <w:szCs w:val="24"/>
        </w:rPr>
        <w:t xml:space="preserve"> key </w:t>
      </w:r>
      <w:r w:rsidR="00F2446C">
        <w:rPr>
          <w:rFonts w:ascii="Times New Roman" w:hAnsi="Times New Roman" w:cs="Times New Roman"/>
          <w:sz w:val="24"/>
          <w:szCs w:val="24"/>
        </w:rPr>
        <w:t xml:space="preserve">to </w:t>
      </w:r>
      <w:r w:rsidR="00055CC4">
        <w:rPr>
          <w:rFonts w:ascii="Times New Roman" w:hAnsi="Times New Roman" w:cs="Times New Roman"/>
          <w:sz w:val="24"/>
          <w:szCs w:val="24"/>
        </w:rPr>
        <w:t>determin</w:t>
      </w:r>
      <w:r w:rsidR="00E861C2">
        <w:rPr>
          <w:rFonts w:ascii="Times New Roman" w:hAnsi="Times New Roman" w:cs="Times New Roman"/>
          <w:sz w:val="24"/>
          <w:szCs w:val="24"/>
        </w:rPr>
        <w:t>ing</w:t>
      </w:r>
      <w:r w:rsidR="00055CC4">
        <w:rPr>
          <w:rFonts w:ascii="Times New Roman" w:hAnsi="Times New Roman" w:cs="Times New Roman"/>
          <w:sz w:val="24"/>
          <w:szCs w:val="24"/>
        </w:rPr>
        <w:t xml:space="preserve"> </w:t>
      </w:r>
      <w:r w:rsidR="0071587F">
        <w:rPr>
          <w:rFonts w:ascii="Times New Roman" w:hAnsi="Times New Roman" w:cs="Times New Roman"/>
          <w:sz w:val="24"/>
          <w:szCs w:val="24"/>
        </w:rPr>
        <w:t xml:space="preserve">which parameters to iterate through in order to discover </w:t>
      </w:r>
      <w:r w:rsidR="00055CC4">
        <w:rPr>
          <w:rFonts w:ascii="Times New Roman" w:hAnsi="Times New Roman" w:cs="Times New Roman"/>
          <w:sz w:val="24"/>
          <w:szCs w:val="24"/>
        </w:rPr>
        <w:t xml:space="preserve">the highest performing parameters for lag and moving average orders of ARIMA and AES’s </w:t>
      </w:r>
      <w:r w:rsidR="00F2446C">
        <w:rPr>
          <w:rFonts w:ascii="Times New Roman" w:hAnsi="Times New Roman" w:cs="Times New Roman"/>
          <w:sz w:val="24"/>
          <w:szCs w:val="24"/>
        </w:rPr>
        <w:t>individual models</w:t>
      </w:r>
      <w:r w:rsidR="00055CC4">
        <w:rPr>
          <w:rFonts w:ascii="Times New Roman" w:hAnsi="Times New Roman" w:cs="Times New Roman"/>
          <w:sz w:val="24"/>
          <w:szCs w:val="24"/>
        </w:rPr>
        <w:t xml:space="preserve">.  </w:t>
      </w:r>
    </w:p>
    <w:p w14:paraId="283B6D5E" w14:textId="74EE4218" w:rsidR="00680885" w:rsidRDefault="00680885" w:rsidP="005503F8">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Generating a Test Design</w:t>
      </w:r>
    </w:p>
    <w:p w14:paraId="5D287169" w14:textId="77777777" w:rsidR="00FA71F9" w:rsidRDefault="00E861C2" w:rsidP="003417A8">
      <w:pPr>
        <w:pStyle w:val="NormalWeb"/>
        <w:spacing w:before="0" w:beforeAutospacing="0" w:after="0" w:afterAutospacing="0" w:line="480" w:lineRule="auto"/>
      </w:pPr>
      <w:r>
        <w:rPr>
          <w:color w:val="FF0000"/>
        </w:rPr>
        <w:tab/>
      </w:r>
      <w:r w:rsidRPr="00E861C2">
        <w:t>As me</w:t>
      </w:r>
      <w:r>
        <w:t xml:space="preserve">ntioned earlier, </w:t>
      </w:r>
      <w:r w:rsidR="00B0716E">
        <w:t>both model-based and data-driven methods</w:t>
      </w:r>
      <w:r w:rsidR="001F3303">
        <w:t>, ARIMA, AES, &amp; SES,</w:t>
      </w:r>
      <w:r w:rsidR="009E72EC">
        <w:t xml:space="preserve"> </w:t>
      </w:r>
      <w:r w:rsidR="00B0716E">
        <w:t>were</w:t>
      </w:r>
      <w:r>
        <w:t xml:space="preserve"> used </w:t>
      </w:r>
      <w:r w:rsidR="001F3303">
        <w:t>to</w:t>
      </w:r>
      <w:r>
        <w:t xml:space="preserve"> </w:t>
      </w:r>
      <w:r w:rsidR="000A7943">
        <w:t>develop</w:t>
      </w:r>
      <w:r>
        <w:t xml:space="preserve"> price predictors and logistic regression </w:t>
      </w:r>
      <w:r w:rsidR="000A7943">
        <w:t xml:space="preserve">models </w:t>
      </w:r>
      <w:r>
        <w:t>to represent</w:t>
      </w:r>
      <w:r w:rsidR="00AC0B2E">
        <w:t xml:space="preserve"> stock market </w:t>
      </w:r>
      <w:r w:rsidR="00547D0E">
        <w:t>movement</w:t>
      </w:r>
      <w:r w:rsidR="000A7943">
        <w:t xml:space="preserve"> </w:t>
      </w:r>
      <w:r w:rsidR="00AC0B2E">
        <w:t xml:space="preserve">through </w:t>
      </w:r>
      <w:r w:rsidR="009E72EC">
        <w:t xml:space="preserve">price prediction and </w:t>
      </w:r>
      <w:r w:rsidR="00E673CB">
        <w:t xml:space="preserve">binary </w:t>
      </w:r>
      <w:r w:rsidR="00AC0B2E">
        <w:t>classification. For the price predict</w:t>
      </w:r>
      <w:r w:rsidR="00313571">
        <w:t>ion</w:t>
      </w:r>
      <w:r w:rsidR="008B3D10">
        <w:t xml:space="preserve"> objective</w:t>
      </w:r>
      <w:r w:rsidR="00313571">
        <w:t>, statistical measurements such as</w:t>
      </w:r>
      <w:r w:rsidR="001D45A4">
        <w:t xml:space="preserve"> </w:t>
      </w:r>
      <w:r w:rsidR="009D066E">
        <w:t xml:space="preserve">root </w:t>
      </w:r>
      <w:r w:rsidR="001D45A4">
        <w:t>mean square error (</w:t>
      </w:r>
      <w:r w:rsidR="009D066E">
        <w:t>R</w:t>
      </w:r>
      <w:r w:rsidR="001D45A4">
        <w:t>MSE)</w:t>
      </w:r>
      <w:r w:rsidR="009D066E">
        <w:t xml:space="preserve"> and</w:t>
      </w:r>
      <w:r w:rsidR="001D45A4">
        <w:t xml:space="preserve"> mean </w:t>
      </w:r>
      <w:r w:rsidR="00262A16">
        <w:t xml:space="preserve">absolute </w:t>
      </w:r>
      <w:r w:rsidR="001D45A4">
        <w:t>percentage error (MAPE)</w:t>
      </w:r>
      <w:r w:rsidR="009D066E">
        <w:t xml:space="preserve"> were used to evaluate predictive performance between model predictions and truly observed values</w:t>
      </w:r>
      <w:r w:rsidR="008B3D10">
        <w:t xml:space="preserve"> due to their interpretable values in being in the same unit as the original series as well as a relative proportional measurement as a percentage of the error, respectively.</w:t>
      </w:r>
      <w:r w:rsidR="00FA71F9">
        <w:t xml:space="preserve"> </w:t>
      </w:r>
    </w:p>
    <w:p w14:paraId="026DE8F6" w14:textId="34A8CBCA" w:rsidR="00E861C2" w:rsidRDefault="00FA71F9" w:rsidP="00FA71F9">
      <w:pPr>
        <w:pStyle w:val="NormalWeb"/>
        <w:spacing w:before="0" w:beforeAutospacing="0" w:after="0" w:afterAutospacing="0" w:line="480" w:lineRule="auto"/>
        <w:ind w:firstLine="720"/>
      </w:pPr>
      <w:r>
        <w:t xml:space="preserve">Additionally, in order to evaluate with consideration for both fitness of the data with complexity of the method used, </w:t>
      </w:r>
      <w:r w:rsidR="001D45A4" w:rsidRPr="001D45A4">
        <w:t>Akaike Information Criterion (AIC)</w:t>
      </w:r>
      <w:r>
        <w:t xml:space="preserve"> </w:t>
      </w:r>
      <w:r w:rsidR="001D45A4">
        <w:t>and</w:t>
      </w:r>
      <w:r w:rsidR="001D45A4" w:rsidRPr="001D45A4">
        <w:t xml:space="preserve"> Bayesian Information </w:t>
      </w:r>
      <w:r w:rsidR="001D45A4" w:rsidRPr="001D45A4">
        <w:lastRenderedPageBreak/>
        <w:t xml:space="preserve">Criterion (BIC) </w:t>
      </w:r>
      <w:r>
        <w:t>were considered when selecting the best method to deploy on unseen data</w:t>
      </w:r>
      <w:r w:rsidR="001D45A4">
        <w:t xml:space="preserve">. </w:t>
      </w:r>
      <w:r>
        <w:t xml:space="preserve">Of these two criteria, a </w:t>
      </w:r>
      <w:r w:rsidR="00262A16">
        <w:t>low</w:t>
      </w:r>
      <w:r>
        <w:t xml:space="preserve">er </w:t>
      </w:r>
      <w:r w:rsidR="00262A16">
        <w:t xml:space="preserve">number of parameters </w:t>
      </w:r>
      <w:r>
        <w:t>and a</w:t>
      </w:r>
      <w:r w:rsidR="00262A16">
        <w:t xml:space="preserve"> highe</w:t>
      </w:r>
      <w:r>
        <w:t>r</w:t>
      </w:r>
      <w:r w:rsidR="00262A16">
        <w:t xml:space="preserve"> log likelihood </w:t>
      </w:r>
      <w:r>
        <w:t>of fitting the data aim to mitigate the effects of overfitting a model to the training data.</w:t>
      </w:r>
      <w:r w:rsidR="00262A16">
        <w:t xml:space="preserve"> </w:t>
      </w:r>
    </w:p>
    <w:p w14:paraId="0F8623F8" w14:textId="107E9B00" w:rsidR="00262A16" w:rsidRDefault="00262A16" w:rsidP="003417A8">
      <w:pPr>
        <w:pStyle w:val="NormalWeb"/>
        <w:spacing w:before="0" w:beforeAutospacing="0" w:after="0" w:afterAutospacing="0" w:line="480" w:lineRule="auto"/>
        <w:rPr>
          <w:color w:val="FF0000"/>
        </w:rPr>
      </w:pPr>
      <w:r>
        <w:tab/>
        <w:t xml:space="preserve">For </w:t>
      </w:r>
      <w:r w:rsidR="0037328F">
        <w:t>binary forecasting</w:t>
      </w:r>
      <w:r w:rsidR="00C84B1E">
        <w:t xml:space="preserve">, </w:t>
      </w:r>
      <w:r w:rsidR="00E31C97">
        <w:t xml:space="preserve">a confusion matrix </w:t>
      </w:r>
      <w:r w:rsidR="000108ED">
        <w:t>provided</w:t>
      </w:r>
      <w:r w:rsidR="00E31C97">
        <w:t xml:space="preserve"> performance metrics</w:t>
      </w:r>
      <w:r w:rsidR="000108ED">
        <w:t xml:space="preserve"> for the purpose of evaluating the predictive performance of the classifier</w:t>
      </w:r>
      <w:r w:rsidR="00F50424">
        <w:t xml:space="preserve"> against the validation data</w:t>
      </w:r>
      <w:r w:rsidR="00E31C97">
        <w:t xml:space="preserve">. </w:t>
      </w:r>
      <w:r w:rsidR="00396300">
        <w:t xml:space="preserve">Precision, sensitivity, </w:t>
      </w:r>
      <w:r w:rsidR="00AF16B8">
        <w:t xml:space="preserve">F1 score, </w:t>
      </w:r>
      <w:r w:rsidR="00396300">
        <w:t xml:space="preserve">and accuracy </w:t>
      </w:r>
      <w:r w:rsidR="00AF16B8">
        <w:t>were included in the confusion matrix to assist in different models matching different investment risk profiles</w:t>
      </w:r>
      <w:r w:rsidR="00396300">
        <w:t xml:space="preserve">. </w:t>
      </w:r>
      <w:r w:rsidR="00587918">
        <w:t xml:space="preserve">For more conservative risk profiles, high precision models may be preferred due to their focus on higher probability positive price movements. For more risk-tolerant and higher return risk profiles, high accuracy models may be preferred so as to optimize </w:t>
      </w:r>
      <w:r w:rsidR="00AD7AE4">
        <w:t xml:space="preserve">for higher recall on </w:t>
      </w:r>
      <w:r w:rsidR="00587918">
        <w:t xml:space="preserve">positive </w:t>
      </w:r>
      <w:r w:rsidR="00AD7AE4">
        <w:t>signals, but counter-balanced with the higher specificity on non-positive signals (assuming equal</w:t>
      </w:r>
      <w:r w:rsidR="00207B51">
        <w:t xml:space="preserve">ly </w:t>
      </w:r>
      <w:r w:rsidR="00AD7AE4">
        <w:t xml:space="preserve">weighted </w:t>
      </w:r>
      <w:r w:rsidR="00E242DA">
        <w:t xml:space="preserve">costs on both </w:t>
      </w:r>
      <w:r w:rsidR="00AD7AE4">
        <w:t xml:space="preserve">positive and non-positive </w:t>
      </w:r>
      <w:r w:rsidR="00E242DA">
        <w:t>periods</w:t>
      </w:r>
      <w:r w:rsidR="00AD7AE4">
        <w:t>).</w:t>
      </w:r>
    </w:p>
    <w:p w14:paraId="57F8577C" w14:textId="54FBAB7C" w:rsidR="00680885" w:rsidRDefault="00680885" w:rsidP="004B7D39">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Building the Models</w:t>
      </w:r>
    </w:p>
    <w:p w14:paraId="06B2D566" w14:textId="6C6534E6" w:rsidR="008F71A3" w:rsidRDefault="004B7D39" w:rsidP="004B7D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SES, AES, ARIMA, and logistic regression forecasting methods were explored throughout the model building process. </w:t>
      </w:r>
      <w:r w:rsidR="009A19D7">
        <w:rPr>
          <w:rFonts w:ascii="Times New Roman" w:hAnsi="Times New Roman" w:cs="Times New Roman"/>
          <w:sz w:val="24"/>
          <w:szCs w:val="24"/>
        </w:rPr>
        <w:t xml:space="preserve">Among the price predictors, </w:t>
      </w:r>
      <w:r w:rsidR="0048256C">
        <w:rPr>
          <w:rFonts w:ascii="Times New Roman" w:hAnsi="Times New Roman" w:cs="Times New Roman"/>
          <w:sz w:val="24"/>
          <w:szCs w:val="24"/>
        </w:rPr>
        <w:t xml:space="preserve">the data-driven </w:t>
      </w:r>
      <w:r w:rsidR="009A19D7">
        <w:rPr>
          <w:rFonts w:ascii="Times New Roman" w:hAnsi="Times New Roman" w:cs="Times New Roman"/>
          <w:sz w:val="24"/>
          <w:szCs w:val="24"/>
        </w:rPr>
        <w:t xml:space="preserve">AES method </w:t>
      </w:r>
      <w:r w:rsidR="0048256C">
        <w:rPr>
          <w:rFonts w:ascii="Times New Roman" w:hAnsi="Times New Roman" w:cs="Times New Roman"/>
          <w:sz w:val="24"/>
          <w:szCs w:val="24"/>
        </w:rPr>
        <w:t>exhibited the highest performance based on RMSE and MAPE. Among binary forecasters, l</w:t>
      </w:r>
      <w:r w:rsidR="009A19D7">
        <w:rPr>
          <w:rFonts w:ascii="Times New Roman" w:hAnsi="Times New Roman" w:cs="Times New Roman"/>
          <w:sz w:val="24"/>
          <w:szCs w:val="24"/>
        </w:rPr>
        <w:t xml:space="preserve">ogistic regression </w:t>
      </w:r>
      <w:r w:rsidR="0048256C">
        <w:rPr>
          <w:rFonts w:ascii="Times New Roman" w:hAnsi="Times New Roman" w:cs="Times New Roman"/>
          <w:sz w:val="24"/>
          <w:szCs w:val="24"/>
        </w:rPr>
        <w:t>exhibited the highest performance based on confusion matrix results</w:t>
      </w:r>
      <w:r w:rsidR="009A19D7">
        <w:rPr>
          <w:rFonts w:ascii="Times New Roman" w:hAnsi="Times New Roman" w:cs="Times New Roman"/>
          <w:sz w:val="24"/>
          <w:szCs w:val="24"/>
        </w:rPr>
        <w:t xml:space="preserve">. </w:t>
      </w:r>
      <w:r w:rsidR="005C3C82">
        <w:rPr>
          <w:rFonts w:ascii="Times New Roman" w:hAnsi="Times New Roman" w:cs="Times New Roman"/>
          <w:sz w:val="24"/>
          <w:szCs w:val="24"/>
        </w:rPr>
        <w:t xml:space="preserve">With respect to their </w:t>
      </w:r>
      <w:r w:rsidR="005B1531">
        <w:rPr>
          <w:rFonts w:ascii="Times New Roman" w:hAnsi="Times New Roman" w:cs="Times New Roman"/>
          <w:sz w:val="24"/>
          <w:szCs w:val="24"/>
        </w:rPr>
        <w:t>respective</w:t>
      </w:r>
      <w:r w:rsidR="00B53BD6">
        <w:rPr>
          <w:rFonts w:ascii="Times New Roman" w:hAnsi="Times New Roman" w:cs="Times New Roman"/>
          <w:sz w:val="24"/>
          <w:szCs w:val="24"/>
        </w:rPr>
        <w:t xml:space="preserve"> parameters, AES was set to have multiplicative</w:t>
      </w:r>
      <w:r w:rsidR="001E7FC1">
        <w:rPr>
          <w:rFonts w:ascii="Times New Roman" w:hAnsi="Times New Roman" w:cs="Times New Roman"/>
          <w:sz w:val="24"/>
          <w:szCs w:val="24"/>
        </w:rPr>
        <w:t xml:space="preserve"> damped</w:t>
      </w:r>
      <w:r w:rsidR="00B53BD6">
        <w:rPr>
          <w:rFonts w:ascii="Times New Roman" w:hAnsi="Times New Roman" w:cs="Times New Roman"/>
          <w:sz w:val="24"/>
          <w:szCs w:val="24"/>
        </w:rPr>
        <w:t xml:space="preserve"> trend, additive seasonal</w:t>
      </w:r>
      <w:r w:rsidR="001E7FC1">
        <w:rPr>
          <w:rFonts w:ascii="Times New Roman" w:hAnsi="Times New Roman" w:cs="Times New Roman"/>
          <w:sz w:val="24"/>
          <w:szCs w:val="24"/>
        </w:rPr>
        <w:t>ity</w:t>
      </w:r>
      <w:r w:rsidR="00B53BD6">
        <w:rPr>
          <w:rFonts w:ascii="Times New Roman" w:hAnsi="Times New Roman" w:cs="Times New Roman"/>
          <w:sz w:val="24"/>
          <w:szCs w:val="24"/>
        </w:rPr>
        <w:t xml:space="preserve">, </w:t>
      </w:r>
      <w:r w:rsidR="001E7FC1">
        <w:rPr>
          <w:rFonts w:ascii="Times New Roman" w:hAnsi="Times New Roman" w:cs="Times New Roman"/>
          <w:sz w:val="24"/>
          <w:szCs w:val="24"/>
        </w:rPr>
        <w:t>three periods per season</w:t>
      </w:r>
      <w:r w:rsidR="00B53BD6">
        <w:rPr>
          <w:rFonts w:ascii="Times New Roman" w:hAnsi="Times New Roman" w:cs="Times New Roman"/>
          <w:sz w:val="24"/>
          <w:szCs w:val="24"/>
        </w:rPr>
        <w:t xml:space="preserve">, and </w:t>
      </w:r>
      <w:r w:rsidR="001E7FC1">
        <w:rPr>
          <w:rFonts w:ascii="Times New Roman" w:hAnsi="Times New Roman" w:cs="Times New Roman"/>
          <w:sz w:val="24"/>
          <w:szCs w:val="24"/>
        </w:rPr>
        <w:t xml:space="preserve">a </w:t>
      </w:r>
      <w:r w:rsidR="00B53BD6">
        <w:rPr>
          <w:rFonts w:ascii="Times New Roman" w:hAnsi="Times New Roman" w:cs="Times New Roman"/>
          <w:sz w:val="24"/>
          <w:szCs w:val="24"/>
        </w:rPr>
        <w:t xml:space="preserve">heuristic initiation method. </w:t>
      </w:r>
      <w:r w:rsidR="009C2D2E">
        <w:rPr>
          <w:rFonts w:ascii="Times New Roman" w:hAnsi="Times New Roman" w:cs="Times New Roman"/>
          <w:sz w:val="24"/>
          <w:szCs w:val="24"/>
        </w:rPr>
        <w:t xml:space="preserve">Fit was set </w:t>
      </w:r>
      <w:r w:rsidR="00953835">
        <w:rPr>
          <w:rFonts w:ascii="Times New Roman" w:hAnsi="Times New Roman" w:cs="Times New Roman"/>
          <w:sz w:val="24"/>
          <w:szCs w:val="24"/>
        </w:rPr>
        <w:t>at</w:t>
      </w:r>
      <w:r w:rsidR="009C2D2E">
        <w:rPr>
          <w:rFonts w:ascii="Times New Roman" w:hAnsi="Times New Roman" w:cs="Times New Roman"/>
          <w:sz w:val="24"/>
          <w:szCs w:val="24"/>
        </w:rPr>
        <w:t xml:space="preserve"> 0.1 </w:t>
      </w:r>
      <w:r w:rsidR="00953835">
        <w:rPr>
          <w:rFonts w:ascii="Times New Roman" w:hAnsi="Times New Roman" w:cs="Times New Roman"/>
          <w:sz w:val="24"/>
          <w:szCs w:val="24"/>
        </w:rPr>
        <w:t xml:space="preserve">for both </w:t>
      </w:r>
      <w:r w:rsidR="009C2D2E">
        <w:rPr>
          <w:rFonts w:ascii="Times New Roman" w:hAnsi="Times New Roman" w:cs="Times New Roman"/>
          <w:sz w:val="24"/>
          <w:szCs w:val="24"/>
        </w:rPr>
        <w:t>smoothing level and trend</w:t>
      </w:r>
      <w:r w:rsidR="00953835">
        <w:rPr>
          <w:rFonts w:ascii="Times New Roman" w:hAnsi="Times New Roman" w:cs="Times New Roman"/>
          <w:sz w:val="24"/>
          <w:szCs w:val="24"/>
        </w:rPr>
        <w:t xml:space="preserve"> parameters</w:t>
      </w:r>
      <w:r w:rsidR="009C2D2E">
        <w:rPr>
          <w:rFonts w:ascii="Times New Roman" w:hAnsi="Times New Roman" w:cs="Times New Roman"/>
          <w:sz w:val="24"/>
          <w:szCs w:val="24"/>
        </w:rPr>
        <w:t xml:space="preserve">. </w:t>
      </w:r>
      <w:r w:rsidR="00FA424F">
        <w:rPr>
          <w:rFonts w:ascii="Times New Roman" w:hAnsi="Times New Roman" w:cs="Times New Roman"/>
          <w:sz w:val="24"/>
          <w:szCs w:val="24"/>
        </w:rPr>
        <w:t>These were determined by running AES through multiple combination</w:t>
      </w:r>
      <w:r w:rsidR="00E53C48">
        <w:rPr>
          <w:rFonts w:ascii="Times New Roman" w:hAnsi="Times New Roman" w:cs="Times New Roman"/>
          <w:sz w:val="24"/>
          <w:szCs w:val="24"/>
        </w:rPr>
        <w:t>s</w:t>
      </w:r>
      <w:r w:rsidR="00FA424F">
        <w:rPr>
          <w:rFonts w:ascii="Times New Roman" w:hAnsi="Times New Roman" w:cs="Times New Roman"/>
          <w:sz w:val="24"/>
          <w:szCs w:val="24"/>
        </w:rPr>
        <w:t xml:space="preserve"> of each parameter such that for </w:t>
      </w:r>
      <w:r w:rsidR="00E53C48">
        <w:rPr>
          <w:rFonts w:ascii="Times New Roman" w:hAnsi="Times New Roman" w:cs="Times New Roman"/>
          <w:sz w:val="24"/>
          <w:szCs w:val="24"/>
        </w:rPr>
        <w:t xml:space="preserve">both trend and </w:t>
      </w:r>
      <w:r w:rsidR="00FA424F">
        <w:rPr>
          <w:rFonts w:ascii="Times New Roman" w:hAnsi="Times New Roman" w:cs="Times New Roman"/>
          <w:sz w:val="24"/>
          <w:szCs w:val="24"/>
        </w:rPr>
        <w:t>seasonal</w:t>
      </w:r>
      <w:r w:rsidR="00E53C48">
        <w:rPr>
          <w:rFonts w:ascii="Times New Roman" w:hAnsi="Times New Roman" w:cs="Times New Roman"/>
          <w:sz w:val="24"/>
          <w:szCs w:val="24"/>
        </w:rPr>
        <w:t xml:space="preserve"> parameters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w:t>
      </w:r>
      <w:r w:rsidR="00FA424F" w:rsidRPr="008F71A3">
        <w:rPr>
          <w:rFonts w:ascii="Times New Roman" w:hAnsi="Times New Roman" w:cs="Times New Roman"/>
          <w:i/>
          <w:iCs/>
          <w:sz w:val="24"/>
          <w:szCs w:val="24"/>
        </w:rPr>
        <w:t xml:space="preserve">add, </w:t>
      </w:r>
      <w:proofErr w:type="spellStart"/>
      <w:r w:rsidR="00FA424F" w:rsidRPr="008F71A3">
        <w:rPr>
          <w:rFonts w:ascii="Times New Roman" w:hAnsi="Times New Roman" w:cs="Times New Roman"/>
          <w:i/>
          <w:iCs/>
          <w:sz w:val="24"/>
          <w:szCs w:val="24"/>
        </w:rPr>
        <w:t>mul</w:t>
      </w:r>
      <w:proofErr w:type="spellEnd"/>
      <w:r w:rsidR="00FA424F" w:rsidRPr="008F71A3">
        <w:rPr>
          <w:rFonts w:ascii="Times New Roman" w:hAnsi="Times New Roman" w:cs="Times New Roman"/>
          <w:i/>
          <w:iCs/>
          <w:sz w:val="24"/>
          <w:szCs w:val="24"/>
        </w:rPr>
        <w:t>, additive, multiplicative, and none</w:t>
      </w:r>
      <w:r w:rsidR="00C56A99">
        <w:rPr>
          <w:rFonts w:ascii="Times New Roman" w:hAnsi="Times New Roman" w:cs="Times New Roman"/>
          <w:sz w:val="24"/>
          <w:szCs w:val="24"/>
        </w:rPr>
        <w:t>’</w:t>
      </w:r>
      <w:r w:rsidR="00FA424F">
        <w:rPr>
          <w:rFonts w:ascii="Times New Roman" w:hAnsi="Times New Roman" w:cs="Times New Roman"/>
          <w:sz w:val="24"/>
          <w:szCs w:val="24"/>
        </w:rPr>
        <w:t xml:space="preserve"> were </w:t>
      </w:r>
      <w:r w:rsidR="00E53C48">
        <w:rPr>
          <w:rFonts w:ascii="Times New Roman" w:hAnsi="Times New Roman" w:cs="Times New Roman"/>
          <w:sz w:val="24"/>
          <w:szCs w:val="24"/>
        </w:rPr>
        <w:t xml:space="preserve">iterated through to find </w:t>
      </w:r>
      <w:r w:rsidR="00EB1C58">
        <w:rPr>
          <w:rFonts w:ascii="Times New Roman" w:hAnsi="Times New Roman" w:cs="Times New Roman"/>
          <w:sz w:val="24"/>
          <w:szCs w:val="24"/>
        </w:rPr>
        <w:t xml:space="preserve">the combination that yielded </w:t>
      </w:r>
      <w:r w:rsidR="00E53C48">
        <w:rPr>
          <w:rFonts w:ascii="Times New Roman" w:hAnsi="Times New Roman" w:cs="Times New Roman"/>
          <w:sz w:val="24"/>
          <w:szCs w:val="24"/>
        </w:rPr>
        <w:t>the best performing metrics</w:t>
      </w:r>
      <w:r w:rsidR="00FA424F">
        <w:rPr>
          <w:rFonts w:ascii="Times New Roman" w:hAnsi="Times New Roman" w:cs="Times New Roman"/>
          <w:sz w:val="24"/>
          <w:szCs w:val="24"/>
        </w:rPr>
        <w:t xml:space="preserve">. </w:t>
      </w:r>
      <w:r w:rsidR="00C56A99">
        <w:rPr>
          <w:rFonts w:ascii="Times New Roman" w:hAnsi="Times New Roman" w:cs="Times New Roman"/>
          <w:sz w:val="24"/>
          <w:szCs w:val="24"/>
        </w:rPr>
        <w:t xml:space="preserve">The same process was performed for </w:t>
      </w:r>
      <w:r w:rsidR="00EB1C58">
        <w:rPr>
          <w:rFonts w:ascii="Times New Roman" w:hAnsi="Times New Roman" w:cs="Times New Roman"/>
          <w:sz w:val="24"/>
          <w:szCs w:val="24"/>
        </w:rPr>
        <w:t xml:space="preserve">parameters in </w:t>
      </w:r>
      <w:r w:rsidR="00C56A99">
        <w:rPr>
          <w:rFonts w:ascii="Times New Roman" w:hAnsi="Times New Roman" w:cs="Times New Roman"/>
          <w:sz w:val="24"/>
          <w:szCs w:val="24"/>
        </w:rPr>
        <w:t xml:space="preserve">damped trend, </w:t>
      </w:r>
      <w:r w:rsidR="00C56A99">
        <w:rPr>
          <w:rFonts w:ascii="Times New Roman" w:hAnsi="Times New Roman" w:cs="Times New Roman"/>
          <w:sz w:val="24"/>
          <w:szCs w:val="24"/>
        </w:rPr>
        <w:lastRenderedPageBreak/>
        <w:t>seasonal period</w:t>
      </w:r>
      <w:r w:rsidR="00EB1C58">
        <w:rPr>
          <w:rFonts w:ascii="Times New Roman" w:hAnsi="Times New Roman" w:cs="Times New Roman"/>
          <w:sz w:val="24"/>
          <w:szCs w:val="24"/>
        </w:rPr>
        <w:t xml:space="preserve"> length</w:t>
      </w:r>
      <w:r w:rsidR="00C56A99">
        <w:rPr>
          <w:rFonts w:ascii="Times New Roman" w:hAnsi="Times New Roman" w:cs="Times New Roman"/>
          <w:sz w:val="24"/>
          <w:szCs w:val="24"/>
        </w:rPr>
        <w:t>, initiation methods</w:t>
      </w:r>
      <w:r w:rsidR="008F71A3">
        <w:rPr>
          <w:rFonts w:ascii="Times New Roman" w:hAnsi="Times New Roman" w:cs="Times New Roman"/>
          <w:sz w:val="24"/>
          <w:szCs w:val="24"/>
        </w:rPr>
        <w:t xml:space="preserve">, and </w:t>
      </w:r>
      <w:r w:rsidR="007237AF">
        <w:rPr>
          <w:rFonts w:ascii="Times New Roman" w:hAnsi="Times New Roman" w:cs="Times New Roman"/>
          <w:sz w:val="24"/>
          <w:szCs w:val="24"/>
        </w:rPr>
        <w:t xml:space="preserve">multiple </w:t>
      </w:r>
      <w:r w:rsidR="008F71A3">
        <w:rPr>
          <w:rFonts w:ascii="Times New Roman" w:hAnsi="Times New Roman" w:cs="Times New Roman"/>
          <w:sz w:val="24"/>
          <w:szCs w:val="24"/>
        </w:rPr>
        <w:t>fits</w:t>
      </w:r>
      <w:r w:rsidR="00C56A99">
        <w:rPr>
          <w:rFonts w:ascii="Times New Roman" w:hAnsi="Times New Roman" w:cs="Times New Roman"/>
          <w:sz w:val="24"/>
          <w:szCs w:val="24"/>
        </w:rPr>
        <w:t xml:space="preserve">. </w:t>
      </w:r>
      <w:r w:rsidR="008F71A3">
        <w:rPr>
          <w:rFonts w:ascii="Times New Roman" w:hAnsi="Times New Roman" w:cs="Times New Roman"/>
          <w:sz w:val="24"/>
          <w:szCs w:val="24"/>
        </w:rPr>
        <w:t>Then, each</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parameter</w:t>
      </w:r>
      <w:r w:rsidR="00FA424F">
        <w:rPr>
          <w:rFonts w:ascii="Times New Roman" w:hAnsi="Times New Roman" w:cs="Times New Roman"/>
          <w:sz w:val="24"/>
          <w:szCs w:val="24"/>
        </w:rPr>
        <w:t xml:space="preserve"> </w:t>
      </w:r>
      <w:r w:rsidR="008F71A3">
        <w:rPr>
          <w:rFonts w:ascii="Times New Roman" w:hAnsi="Times New Roman" w:cs="Times New Roman"/>
          <w:sz w:val="24"/>
          <w:szCs w:val="24"/>
        </w:rPr>
        <w:t>was</w:t>
      </w:r>
      <w:r w:rsidR="00FA424F">
        <w:rPr>
          <w:rFonts w:ascii="Times New Roman" w:hAnsi="Times New Roman" w:cs="Times New Roman"/>
          <w:sz w:val="24"/>
          <w:szCs w:val="24"/>
        </w:rPr>
        <w:t xml:space="preserve"> subjected to </w:t>
      </w:r>
      <w:r w:rsidR="00C56A99">
        <w:rPr>
          <w:rFonts w:ascii="Times New Roman" w:hAnsi="Times New Roman" w:cs="Times New Roman"/>
          <w:sz w:val="24"/>
          <w:szCs w:val="24"/>
        </w:rPr>
        <w:t xml:space="preserve">predictive performance criteria </w:t>
      </w:r>
      <w:r w:rsidR="00EB1C58">
        <w:rPr>
          <w:rFonts w:ascii="Times New Roman" w:hAnsi="Times New Roman" w:cs="Times New Roman"/>
          <w:sz w:val="24"/>
          <w:szCs w:val="24"/>
        </w:rPr>
        <w:t>sequentially</w:t>
      </w:r>
      <w:r w:rsidR="00B64E5C">
        <w:rPr>
          <w:rFonts w:ascii="Times New Roman" w:hAnsi="Times New Roman" w:cs="Times New Roman"/>
          <w:sz w:val="24"/>
          <w:szCs w:val="24"/>
        </w:rPr>
        <w:t>. The</w:t>
      </w:r>
      <w:r w:rsidR="00711211">
        <w:rPr>
          <w:rFonts w:ascii="Times New Roman" w:hAnsi="Times New Roman" w:cs="Times New Roman"/>
          <w:sz w:val="24"/>
          <w:szCs w:val="24"/>
        </w:rPr>
        <w:t xml:space="preserve"> </w:t>
      </w:r>
      <w:r w:rsidR="00B64E5C">
        <w:rPr>
          <w:rFonts w:ascii="Times New Roman" w:hAnsi="Times New Roman" w:cs="Times New Roman"/>
          <w:sz w:val="24"/>
          <w:szCs w:val="24"/>
        </w:rPr>
        <w:t xml:space="preserve">validation dataset used for the calculation of the performance criteria is set from the last year period and ending on </w:t>
      </w:r>
      <w:r w:rsidR="00AD5C6F">
        <w:rPr>
          <w:rFonts w:ascii="Times New Roman" w:hAnsi="Times New Roman" w:cs="Times New Roman"/>
          <w:sz w:val="24"/>
          <w:szCs w:val="24"/>
        </w:rPr>
        <w:t>November 2</w:t>
      </w:r>
      <w:r w:rsidR="00EB1C58">
        <w:rPr>
          <w:rFonts w:ascii="Times New Roman" w:hAnsi="Times New Roman" w:cs="Times New Roman"/>
          <w:sz w:val="24"/>
          <w:szCs w:val="24"/>
        </w:rPr>
        <w:t>7</w:t>
      </w:r>
      <w:r w:rsidR="00AD5C6F">
        <w:rPr>
          <w:rFonts w:ascii="Times New Roman" w:hAnsi="Times New Roman" w:cs="Times New Roman"/>
          <w:sz w:val="24"/>
          <w:szCs w:val="24"/>
        </w:rPr>
        <w:t xml:space="preserve">, </w:t>
      </w:r>
      <w:r w:rsidR="00B64E5C">
        <w:rPr>
          <w:rFonts w:ascii="Times New Roman" w:hAnsi="Times New Roman" w:cs="Times New Roman"/>
          <w:sz w:val="24"/>
          <w:szCs w:val="24"/>
        </w:rPr>
        <w:t>2023.</w:t>
      </w:r>
      <w:r w:rsidR="00B64E5C">
        <w:t xml:space="preserve"> </w:t>
      </w:r>
      <w:r w:rsidR="008F71A3">
        <w:rPr>
          <w:rFonts w:ascii="Times New Roman" w:hAnsi="Times New Roman" w:cs="Times New Roman"/>
          <w:sz w:val="24"/>
          <w:szCs w:val="24"/>
        </w:rPr>
        <w:t xml:space="preserve">The results are </w:t>
      </w:r>
      <w:r w:rsidR="00180A2D">
        <w:rPr>
          <w:rFonts w:ascii="Times New Roman" w:hAnsi="Times New Roman" w:cs="Times New Roman"/>
          <w:sz w:val="24"/>
          <w:szCs w:val="24"/>
        </w:rPr>
        <w:t xml:space="preserve">further </w:t>
      </w:r>
      <w:r w:rsidR="008F71A3">
        <w:rPr>
          <w:rFonts w:ascii="Times New Roman" w:hAnsi="Times New Roman" w:cs="Times New Roman"/>
          <w:sz w:val="24"/>
          <w:szCs w:val="24"/>
        </w:rPr>
        <w:t>discussed under assessment and evaluation</w:t>
      </w:r>
      <w:r w:rsidR="00C56A99">
        <w:rPr>
          <w:rFonts w:ascii="Times New Roman" w:hAnsi="Times New Roman" w:cs="Times New Roman"/>
          <w:sz w:val="24"/>
          <w:szCs w:val="24"/>
        </w:rPr>
        <w:t>.</w:t>
      </w:r>
    </w:p>
    <w:p w14:paraId="46BA3CB6" w14:textId="7CC741FC" w:rsidR="008F71A3" w:rsidRPr="00711211" w:rsidRDefault="008F71A3" w:rsidP="0071121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As for logistic regression, </w:t>
      </w:r>
      <w:r w:rsidR="00892E29">
        <w:rPr>
          <w:rFonts w:ascii="Times New Roman" w:hAnsi="Times New Roman" w:cs="Times New Roman"/>
          <w:sz w:val="24"/>
          <w:szCs w:val="24"/>
        </w:rPr>
        <w:t xml:space="preserve">the </w:t>
      </w:r>
      <w:r w:rsidR="005A2663" w:rsidRPr="00EB1C58">
        <w:rPr>
          <w:rFonts w:ascii="Times New Roman" w:hAnsi="Times New Roman" w:cs="Times New Roman"/>
          <w:i/>
          <w:iCs/>
          <w:sz w:val="24"/>
          <w:szCs w:val="24"/>
        </w:rPr>
        <w:t>‘</w:t>
      </w:r>
      <w:r w:rsidR="00711211" w:rsidRPr="00EB1C58">
        <w:rPr>
          <w:rFonts w:ascii="Times New Roman" w:hAnsi="Times New Roman" w:cs="Times New Roman"/>
          <w:i/>
          <w:iCs/>
          <w:sz w:val="24"/>
          <w:szCs w:val="24"/>
        </w:rPr>
        <w:t>positive</w:t>
      </w:r>
      <w:r w:rsidR="005A2663" w:rsidRPr="00EB1C58">
        <w:rPr>
          <w:rFonts w:ascii="Times New Roman" w:hAnsi="Times New Roman" w:cs="Times New Roman"/>
          <w:i/>
          <w:iCs/>
          <w:sz w:val="24"/>
          <w:szCs w:val="24"/>
        </w:rPr>
        <w:t>’</w:t>
      </w:r>
      <w:r w:rsidR="00711211">
        <w:rPr>
          <w:rFonts w:ascii="Times New Roman" w:hAnsi="Times New Roman" w:cs="Times New Roman"/>
          <w:sz w:val="24"/>
          <w:szCs w:val="24"/>
        </w:rPr>
        <w:t xml:space="preserve"> field was set as the </w:t>
      </w:r>
      <w:r w:rsidR="005A2663">
        <w:rPr>
          <w:rFonts w:ascii="Times New Roman" w:hAnsi="Times New Roman" w:cs="Times New Roman"/>
          <w:sz w:val="24"/>
          <w:szCs w:val="24"/>
        </w:rPr>
        <w:t xml:space="preserve">dependent </w:t>
      </w:r>
      <w:r w:rsidR="00711211">
        <w:rPr>
          <w:rFonts w:ascii="Times New Roman" w:hAnsi="Times New Roman" w:cs="Times New Roman"/>
          <w:sz w:val="24"/>
          <w:szCs w:val="24"/>
        </w:rPr>
        <w:t xml:space="preserve">outcome variable. </w:t>
      </w:r>
      <w:r w:rsidR="006F5B07">
        <w:rPr>
          <w:rFonts w:ascii="Times New Roman" w:hAnsi="Times New Roman" w:cs="Times New Roman"/>
          <w:sz w:val="24"/>
          <w:szCs w:val="24"/>
        </w:rPr>
        <w:t xml:space="preserve">The stock price predictors along with the new predictors </w:t>
      </w:r>
      <w:r w:rsidR="00C91956">
        <w:rPr>
          <w:rFonts w:ascii="Times New Roman" w:hAnsi="Times New Roman" w:cs="Times New Roman"/>
          <w:sz w:val="24"/>
          <w:szCs w:val="24"/>
        </w:rPr>
        <w:t xml:space="preserve">derived by lagged periods </w:t>
      </w:r>
      <w:r w:rsidR="006F5B07">
        <w:rPr>
          <w:rFonts w:ascii="Times New Roman" w:hAnsi="Times New Roman" w:cs="Times New Roman"/>
          <w:sz w:val="24"/>
          <w:szCs w:val="24"/>
        </w:rPr>
        <w:t xml:space="preserve">were </w:t>
      </w:r>
      <w:r w:rsidR="001C1F42">
        <w:rPr>
          <w:rFonts w:ascii="Times New Roman" w:hAnsi="Times New Roman" w:cs="Times New Roman"/>
          <w:sz w:val="24"/>
          <w:szCs w:val="24"/>
        </w:rPr>
        <w:t>difference</w:t>
      </w:r>
      <w:r w:rsidR="00C91956">
        <w:rPr>
          <w:rFonts w:ascii="Times New Roman" w:hAnsi="Times New Roman" w:cs="Times New Roman"/>
          <w:sz w:val="24"/>
          <w:szCs w:val="24"/>
        </w:rPr>
        <w:t>d</w:t>
      </w:r>
      <w:r w:rsidR="001C1F42">
        <w:rPr>
          <w:rFonts w:ascii="Times New Roman" w:hAnsi="Times New Roman" w:cs="Times New Roman"/>
          <w:sz w:val="24"/>
          <w:szCs w:val="24"/>
        </w:rPr>
        <w:t xml:space="preserve"> at </w:t>
      </w:r>
      <w:r w:rsidR="00C91956">
        <w:rPr>
          <w:rFonts w:ascii="Times New Roman" w:hAnsi="Times New Roman" w:cs="Times New Roman"/>
          <w:sz w:val="24"/>
          <w:szCs w:val="24"/>
        </w:rPr>
        <w:t>three periods</w:t>
      </w:r>
      <w:r w:rsidR="001C1F42">
        <w:rPr>
          <w:rFonts w:ascii="Times New Roman" w:hAnsi="Times New Roman" w:cs="Times New Roman"/>
          <w:sz w:val="24"/>
          <w:szCs w:val="24"/>
        </w:rPr>
        <w:t xml:space="preserve"> before feeding into the logistic</w:t>
      </w:r>
      <w:r w:rsidR="00C91956">
        <w:rPr>
          <w:rFonts w:ascii="Times New Roman" w:hAnsi="Times New Roman" w:cs="Times New Roman"/>
          <w:sz w:val="24"/>
          <w:szCs w:val="24"/>
        </w:rPr>
        <w:t xml:space="preserve"> regression</w:t>
      </w:r>
      <w:r w:rsidR="001C1F42">
        <w:rPr>
          <w:rFonts w:ascii="Times New Roman" w:hAnsi="Times New Roman" w:cs="Times New Roman"/>
          <w:sz w:val="24"/>
          <w:szCs w:val="24"/>
        </w:rPr>
        <w:t xml:space="preserve"> model. </w:t>
      </w:r>
      <w:r w:rsidR="00711211">
        <w:rPr>
          <w:rFonts w:ascii="Times New Roman" w:hAnsi="Times New Roman" w:cs="Times New Roman"/>
          <w:sz w:val="24"/>
          <w:szCs w:val="24"/>
        </w:rPr>
        <w:t>The</w:t>
      </w:r>
      <w:r w:rsidR="0009187E">
        <w:rPr>
          <w:rFonts w:ascii="Times New Roman" w:hAnsi="Times New Roman" w:cs="Times New Roman"/>
          <w:sz w:val="24"/>
          <w:szCs w:val="24"/>
        </w:rPr>
        <w:t>n</w:t>
      </w:r>
      <w:r w:rsidR="00AA7668">
        <w:rPr>
          <w:rFonts w:ascii="Times New Roman" w:hAnsi="Times New Roman" w:cs="Times New Roman"/>
          <w:sz w:val="24"/>
          <w:szCs w:val="24"/>
        </w:rPr>
        <w:t>,</w:t>
      </w:r>
      <w:r w:rsidR="00711211">
        <w:rPr>
          <w:rFonts w:ascii="Times New Roman" w:hAnsi="Times New Roman" w:cs="Times New Roman"/>
          <w:sz w:val="24"/>
          <w:szCs w:val="24"/>
        </w:rPr>
        <w:t xml:space="preserve"> validation data </w:t>
      </w:r>
      <w:r w:rsidR="006F5B07">
        <w:rPr>
          <w:rFonts w:ascii="Times New Roman" w:hAnsi="Times New Roman" w:cs="Times New Roman"/>
          <w:sz w:val="24"/>
          <w:szCs w:val="24"/>
        </w:rPr>
        <w:t xml:space="preserve">was set </w:t>
      </w:r>
      <w:r w:rsidR="00AA7668">
        <w:rPr>
          <w:rFonts w:ascii="Times New Roman" w:hAnsi="Times New Roman" w:cs="Times New Roman"/>
          <w:sz w:val="24"/>
          <w:szCs w:val="24"/>
        </w:rPr>
        <w:t>to</w:t>
      </w:r>
      <w:r w:rsidR="006F5B07">
        <w:rPr>
          <w:rFonts w:ascii="Times New Roman" w:hAnsi="Times New Roman" w:cs="Times New Roman"/>
          <w:sz w:val="24"/>
          <w:szCs w:val="24"/>
        </w:rPr>
        <w:t xml:space="preserve"> </w:t>
      </w:r>
      <w:r w:rsidR="00AA7668">
        <w:rPr>
          <w:rFonts w:ascii="Times New Roman" w:hAnsi="Times New Roman" w:cs="Times New Roman"/>
          <w:sz w:val="24"/>
          <w:szCs w:val="24"/>
        </w:rPr>
        <w:t xml:space="preserve">the next </w:t>
      </w:r>
      <w:r w:rsidR="006F5B07">
        <w:rPr>
          <w:rFonts w:ascii="Times New Roman" w:hAnsi="Times New Roman" w:cs="Times New Roman"/>
          <w:sz w:val="24"/>
          <w:szCs w:val="24"/>
        </w:rPr>
        <w:t>200 period</w:t>
      </w:r>
      <w:r w:rsidR="00AA7668">
        <w:rPr>
          <w:rFonts w:ascii="Times New Roman" w:hAnsi="Times New Roman" w:cs="Times New Roman"/>
          <w:sz w:val="24"/>
          <w:szCs w:val="24"/>
        </w:rPr>
        <w:t>s</w:t>
      </w:r>
      <w:r w:rsidR="006F5B07">
        <w:rPr>
          <w:rFonts w:ascii="Times New Roman" w:hAnsi="Times New Roman" w:cs="Times New Roman"/>
          <w:sz w:val="24"/>
          <w:szCs w:val="24"/>
        </w:rPr>
        <w:t xml:space="preserve"> after the training model</w:t>
      </w:r>
      <w:r w:rsidR="00AA7668">
        <w:rPr>
          <w:rFonts w:ascii="Times New Roman" w:hAnsi="Times New Roman" w:cs="Times New Roman"/>
          <w:sz w:val="24"/>
          <w:szCs w:val="24"/>
        </w:rPr>
        <w:t xml:space="preserve">, resulting in the confusion matrix </w:t>
      </w:r>
      <w:r w:rsidR="00EB1C58">
        <w:rPr>
          <w:rFonts w:ascii="Times New Roman" w:hAnsi="Times New Roman" w:cs="Times New Roman"/>
          <w:sz w:val="24"/>
          <w:szCs w:val="24"/>
        </w:rPr>
        <w:t xml:space="preserve">found </w:t>
      </w:r>
      <w:r w:rsidR="00AA7668">
        <w:rPr>
          <w:rFonts w:ascii="Times New Roman" w:hAnsi="Times New Roman" w:cs="Times New Roman"/>
          <w:sz w:val="24"/>
          <w:szCs w:val="24"/>
        </w:rPr>
        <w:t xml:space="preserve">in </w:t>
      </w:r>
      <w:r w:rsidR="0009187E">
        <w:rPr>
          <w:rFonts w:ascii="Times New Roman" w:hAnsi="Times New Roman" w:cs="Times New Roman"/>
          <w:sz w:val="24"/>
          <w:szCs w:val="24"/>
        </w:rPr>
        <w:t xml:space="preserve">Figure </w:t>
      </w:r>
      <w:r w:rsidR="001510B4">
        <w:rPr>
          <w:rFonts w:ascii="Times New Roman" w:hAnsi="Times New Roman" w:cs="Times New Roman"/>
          <w:sz w:val="24"/>
          <w:szCs w:val="24"/>
        </w:rPr>
        <w:t>9</w:t>
      </w:r>
      <w:r w:rsidR="006F5B07">
        <w:rPr>
          <w:rFonts w:ascii="Times New Roman" w:hAnsi="Times New Roman" w:cs="Times New Roman"/>
          <w:sz w:val="24"/>
          <w:szCs w:val="24"/>
        </w:rPr>
        <w:t xml:space="preserve">. </w:t>
      </w:r>
    </w:p>
    <w:p w14:paraId="6AEC006A" w14:textId="77777777" w:rsidR="008F71A3" w:rsidRDefault="008F71A3" w:rsidP="008F71A3">
      <w:pPr>
        <w:spacing w:line="480" w:lineRule="auto"/>
        <w:rPr>
          <w:rFonts w:ascii="Times New Roman" w:hAnsi="Times New Roman" w:cs="Times New Roman"/>
          <w:b/>
          <w:bCs/>
          <w:i/>
          <w:iCs/>
          <w:sz w:val="24"/>
          <w:szCs w:val="24"/>
        </w:rPr>
      </w:pPr>
      <w:r>
        <w:rPr>
          <w:rFonts w:ascii="Times New Roman" w:hAnsi="Times New Roman" w:cs="Times New Roman"/>
          <w:b/>
          <w:bCs/>
          <w:i/>
          <w:iCs/>
          <w:sz w:val="24"/>
          <w:szCs w:val="24"/>
        </w:rPr>
        <w:t>Model Assessment and Evaluation</w:t>
      </w:r>
    </w:p>
    <w:p w14:paraId="6068583E" w14:textId="1643AB36" w:rsidR="006E614B" w:rsidRDefault="006E5521" w:rsidP="00353D6D">
      <w:pPr>
        <w:pStyle w:val="NormalWeb"/>
        <w:spacing w:before="0" w:beforeAutospacing="0" w:after="0" w:afterAutospacing="0" w:line="480" w:lineRule="auto"/>
        <w:ind w:firstLine="720"/>
      </w:pPr>
      <w:r>
        <w:t xml:space="preserve">Figure </w:t>
      </w:r>
      <w:r w:rsidR="001510B4">
        <w:t>6</w:t>
      </w:r>
      <w:r>
        <w:t xml:space="preserve"> shows </w:t>
      </w:r>
      <w:r w:rsidR="002F053C">
        <w:t xml:space="preserve">SES </w:t>
      </w:r>
      <w:r w:rsidR="00476020">
        <w:t xml:space="preserve">model forecast with poor predictive curve spanning across the </w:t>
      </w:r>
      <w:r w:rsidR="005204FA">
        <w:t>trailing</w:t>
      </w:r>
      <w:r w:rsidR="00476020">
        <w:t xml:space="preserve"> year range. The </w:t>
      </w:r>
      <w:r w:rsidR="005C3917">
        <w:t>AIC</w:t>
      </w:r>
      <w:r w:rsidR="00476020">
        <w:t xml:space="preserve"> score</w:t>
      </w:r>
      <w:r w:rsidR="005C3917">
        <w:t xml:space="preserve"> </w:t>
      </w:r>
      <w:r w:rsidR="00C9748B">
        <w:t xml:space="preserve">was recorded </w:t>
      </w:r>
      <w:r w:rsidR="00476020">
        <w:t xml:space="preserve">at </w:t>
      </w:r>
      <w:r w:rsidR="00FB2277">
        <w:t>3042</w:t>
      </w:r>
      <w:r w:rsidR="00476020">
        <w:t xml:space="preserve"> while </w:t>
      </w:r>
      <w:r w:rsidR="00FB2277">
        <w:t xml:space="preserve">BIC </w:t>
      </w:r>
      <w:r w:rsidR="00C9748B">
        <w:t>was recorded</w:t>
      </w:r>
      <w:r w:rsidR="00476020">
        <w:t xml:space="preserve"> at </w:t>
      </w:r>
      <w:r w:rsidR="00FB2277">
        <w:t>3051</w:t>
      </w:r>
      <w:r w:rsidR="00B37ACF">
        <w:t xml:space="preserve">, which is to be compared with models </w:t>
      </w:r>
      <w:r w:rsidR="006B0449">
        <w:t>throughout this discussion</w:t>
      </w:r>
      <w:r w:rsidR="00476020">
        <w:t>.</w:t>
      </w:r>
      <w:r w:rsidR="00FB2277">
        <w:t xml:space="preserve"> </w:t>
      </w:r>
      <w:r w:rsidR="00A84D2A">
        <w:t>R</w:t>
      </w:r>
      <w:r w:rsidR="002F053C">
        <w:t xml:space="preserve">MSE </w:t>
      </w:r>
      <w:r w:rsidR="00A84D2A">
        <w:t>was recorded at 31.7</w:t>
      </w:r>
      <w:r w:rsidR="00A27AAD">
        <w:t>1</w:t>
      </w:r>
      <w:r w:rsidR="00A84D2A">
        <w:t xml:space="preserve"> and </w:t>
      </w:r>
      <w:r w:rsidR="002F053C">
        <w:t>MAP</w:t>
      </w:r>
      <w:r w:rsidR="005C3917">
        <w:t>E</w:t>
      </w:r>
      <w:r w:rsidR="002F053C">
        <w:t xml:space="preserve"> </w:t>
      </w:r>
      <w:r w:rsidR="00A84D2A">
        <w:t>was recorded at</w:t>
      </w:r>
      <w:r w:rsidR="002F053C">
        <w:t xml:space="preserve"> </w:t>
      </w:r>
      <w:r w:rsidR="00A84D2A">
        <w:t>.06</w:t>
      </w:r>
      <w:r w:rsidR="00476020">
        <w:t>.</w:t>
      </w:r>
      <w:r w:rsidR="00D73648">
        <w:t xml:space="preserve"> This may be interpreted as an error of $31.71 USD and a 6% price deviation.</w:t>
      </w:r>
    </w:p>
    <w:p w14:paraId="138B1D05" w14:textId="0F904755" w:rsidR="005C3917" w:rsidRDefault="005C3917" w:rsidP="006E5521">
      <w:pPr>
        <w:pStyle w:val="NormalWeb"/>
        <w:spacing w:before="0" w:beforeAutospacing="0" w:after="0" w:afterAutospacing="0" w:line="480" w:lineRule="auto"/>
        <w:ind w:firstLine="720"/>
      </w:pPr>
      <w:r>
        <w:t xml:space="preserve">Figure </w:t>
      </w:r>
      <w:r w:rsidR="001510B4">
        <w:t>7</w:t>
      </w:r>
      <w:r>
        <w:t xml:space="preserve"> shows ARIMA model forecast performing poorly in predicting the validation set</w:t>
      </w:r>
      <w:r w:rsidR="006E5521">
        <w:t xml:space="preserve"> similar with SES plot</w:t>
      </w:r>
      <w:r>
        <w:t xml:space="preserve">. The forecast curve flattened out throughout the last year prediction range. For performance </w:t>
      </w:r>
      <w:r w:rsidR="00033C6C">
        <w:t xml:space="preserve">metrics </w:t>
      </w:r>
      <w:r>
        <w:t xml:space="preserve">review, optimal </w:t>
      </w:r>
      <w:r w:rsidR="00366886">
        <w:t>‘</w:t>
      </w:r>
      <w:r w:rsidRPr="00033C6C">
        <w:rPr>
          <w:i/>
          <w:iCs/>
        </w:rPr>
        <w:t>pdq</w:t>
      </w:r>
      <w:r w:rsidR="00366886" w:rsidRPr="00033C6C">
        <w:rPr>
          <w:i/>
          <w:iCs/>
        </w:rPr>
        <w:t>’</w:t>
      </w:r>
      <w:r>
        <w:t xml:space="preserve"> parameters of 14, 1, 1</w:t>
      </w:r>
      <w:r w:rsidR="00366886">
        <w:t xml:space="preserve">, respectively, </w:t>
      </w:r>
      <w:r w:rsidR="00CA0232">
        <w:t>yielded</w:t>
      </w:r>
      <w:r>
        <w:t xml:space="preserve"> </w:t>
      </w:r>
      <w:r w:rsidR="00201EFC">
        <w:t>an</w:t>
      </w:r>
      <w:r>
        <w:t xml:space="preserve"> </w:t>
      </w:r>
      <w:r w:rsidR="00CA0232">
        <w:t xml:space="preserve">AIC of </w:t>
      </w:r>
      <w:r w:rsidR="00CB475E">
        <w:t>10377</w:t>
      </w:r>
      <w:r w:rsidR="00CA0232">
        <w:t xml:space="preserve"> and a BIC of</w:t>
      </w:r>
      <w:r w:rsidR="00CB475E">
        <w:t xml:space="preserve"> 10466.</w:t>
      </w:r>
      <w:r w:rsidR="00CA0232">
        <w:t xml:space="preserve"> The </w:t>
      </w:r>
      <w:r w:rsidR="00AD6128">
        <w:t>R</w:t>
      </w:r>
      <w:r w:rsidR="00CA0232">
        <w:t xml:space="preserve">MSE </w:t>
      </w:r>
      <w:r w:rsidR="00AD6128">
        <w:t xml:space="preserve">was recorded </w:t>
      </w:r>
      <w:r w:rsidR="00CA0232">
        <w:t xml:space="preserve">at </w:t>
      </w:r>
      <w:r w:rsidR="00AD6128">
        <w:t>418.23</w:t>
      </w:r>
      <w:r w:rsidR="00CA0232">
        <w:t xml:space="preserve"> and </w:t>
      </w:r>
      <w:r w:rsidR="00AD6128">
        <w:t>the</w:t>
      </w:r>
      <w:r w:rsidR="00CA0232">
        <w:t xml:space="preserve"> MAPE </w:t>
      </w:r>
      <w:r w:rsidR="00AD6128">
        <w:t>was recorded at</w:t>
      </w:r>
      <w:r w:rsidR="00CA0232">
        <w:t xml:space="preserve"> </w:t>
      </w:r>
      <w:r w:rsidR="0018730A">
        <w:t>1.0</w:t>
      </w:r>
      <w:r w:rsidR="007E5A3A">
        <w:t>. This may be interpreted as an error of $418.23 USD and a 100% price deviation</w:t>
      </w:r>
      <w:r w:rsidR="008852F8">
        <w:t>, suggesting that even with parameter optimization, ARIMA may be unfeasible for price prediction purposes.</w:t>
      </w:r>
    </w:p>
    <w:p w14:paraId="6934D62A" w14:textId="35E46241" w:rsidR="008F71A3" w:rsidRDefault="008F71A3" w:rsidP="00353D6D">
      <w:pPr>
        <w:pStyle w:val="NormalWeb"/>
        <w:spacing w:before="0" w:beforeAutospacing="0" w:after="0" w:afterAutospacing="0" w:line="480" w:lineRule="auto"/>
        <w:ind w:firstLine="720"/>
      </w:pPr>
      <w:r>
        <w:lastRenderedPageBreak/>
        <w:t xml:space="preserve">As shown in Figure </w:t>
      </w:r>
      <w:r w:rsidR="001510B4">
        <w:t>8</w:t>
      </w:r>
      <w:r>
        <w:t xml:space="preserve">, the AES method was able to forecast the exponential pattern compared to the validation data. Although, the trend and seasonality patterns were not </w:t>
      </w:r>
      <w:r w:rsidR="007A3DD1">
        <w:t xml:space="preserve">explicitly </w:t>
      </w:r>
      <w:r>
        <w:t>reflected to also match the actual validation results</w:t>
      </w:r>
      <w:r w:rsidR="007A3DD1">
        <w:t xml:space="preserve"> it appears that the smoothing sufficiently compensated for increased predictive performance</w:t>
      </w:r>
      <w:r>
        <w:t>.</w:t>
      </w:r>
      <w:r w:rsidR="00892E29">
        <w:t xml:space="preserve"> </w:t>
      </w:r>
      <w:r w:rsidR="008723A8">
        <w:t>Among all of the price prediction model</w:t>
      </w:r>
      <w:r w:rsidR="00F607B6">
        <w:t>s</w:t>
      </w:r>
      <w:r w:rsidR="008723A8">
        <w:t>,</w:t>
      </w:r>
      <w:r w:rsidR="00F607B6">
        <w:t xml:space="preserve"> the data-driven</w:t>
      </w:r>
      <w:r w:rsidR="008723A8">
        <w:t xml:space="preserve"> AES </w:t>
      </w:r>
      <w:r w:rsidR="00F607B6">
        <w:t xml:space="preserve">method </w:t>
      </w:r>
      <w:r w:rsidR="008723A8">
        <w:t>performed the best</w:t>
      </w:r>
      <w:r w:rsidR="00F607B6">
        <w:t xml:space="preserve"> against the validation set with half of the error of SES for only a one-fifth higher information criterion with </w:t>
      </w:r>
      <w:r w:rsidR="00353D6D">
        <w:t>AIC at 3</w:t>
      </w:r>
      <w:r w:rsidR="00F607B6">
        <w:t>884</w:t>
      </w:r>
      <w:r w:rsidR="00353D6D">
        <w:t xml:space="preserve"> and BIC at </w:t>
      </w:r>
      <w:r w:rsidR="00F607B6">
        <w:t>3923</w:t>
      </w:r>
      <w:r w:rsidR="00353D6D">
        <w:t xml:space="preserve">. The </w:t>
      </w:r>
      <w:r w:rsidR="007A3DD1">
        <w:t>R</w:t>
      </w:r>
      <w:r w:rsidR="00353D6D">
        <w:t xml:space="preserve">MSE was </w:t>
      </w:r>
      <w:r w:rsidR="007A3DD1">
        <w:t>recorded at 15.06</w:t>
      </w:r>
      <w:r w:rsidR="00353D6D">
        <w:t xml:space="preserve"> and </w:t>
      </w:r>
      <w:r w:rsidR="007A3DD1">
        <w:t>the</w:t>
      </w:r>
      <w:r w:rsidR="00353D6D">
        <w:t xml:space="preserve"> MAPE </w:t>
      </w:r>
      <w:r w:rsidR="007A3DD1">
        <w:t>was recorded at .03</w:t>
      </w:r>
      <w:r w:rsidR="00353D6D">
        <w:t>.</w:t>
      </w:r>
      <w:r w:rsidR="008723A8">
        <w:t xml:space="preserve"> </w:t>
      </w:r>
      <w:r w:rsidR="00383C12" w:rsidRPr="007A3DD1">
        <w:rPr>
          <w:color w:val="000000" w:themeColor="text1"/>
        </w:rPr>
        <w:t xml:space="preserve">This may be interpreted as an </w:t>
      </w:r>
      <w:r w:rsidR="003A1BB8">
        <w:rPr>
          <w:color w:val="000000" w:themeColor="text1"/>
        </w:rPr>
        <w:t xml:space="preserve">impressive </w:t>
      </w:r>
      <w:r w:rsidR="0021025D">
        <w:rPr>
          <w:color w:val="000000" w:themeColor="text1"/>
        </w:rPr>
        <w:t xml:space="preserve">minimal </w:t>
      </w:r>
      <w:r w:rsidR="00383C12" w:rsidRPr="007A3DD1">
        <w:rPr>
          <w:color w:val="000000" w:themeColor="text1"/>
        </w:rPr>
        <w:t>error of $</w:t>
      </w:r>
      <w:r w:rsidR="007A3DD1" w:rsidRPr="007A3DD1">
        <w:rPr>
          <w:color w:val="000000" w:themeColor="text1"/>
        </w:rPr>
        <w:t>15.06</w:t>
      </w:r>
      <w:r w:rsidR="00383C12" w:rsidRPr="007A3DD1">
        <w:rPr>
          <w:color w:val="000000" w:themeColor="text1"/>
        </w:rPr>
        <w:t xml:space="preserve"> USD and a </w:t>
      </w:r>
      <w:r w:rsidR="007A3DD1" w:rsidRPr="007A3DD1">
        <w:rPr>
          <w:color w:val="000000" w:themeColor="text1"/>
        </w:rPr>
        <w:t>3</w:t>
      </w:r>
      <w:r w:rsidR="00383C12" w:rsidRPr="007A3DD1">
        <w:rPr>
          <w:color w:val="000000" w:themeColor="text1"/>
        </w:rPr>
        <w:t>% price deviation</w:t>
      </w:r>
      <w:r w:rsidR="00F607B6">
        <w:rPr>
          <w:color w:val="000000" w:themeColor="text1"/>
        </w:rPr>
        <w:t xml:space="preserve"> as of November 27, 2023’s data retrieval</w:t>
      </w:r>
      <w:r w:rsidR="004344ED">
        <w:rPr>
          <w:color w:val="000000" w:themeColor="text1"/>
        </w:rPr>
        <w:t xml:space="preserve"> depicted in Figure </w:t>
      </w:r>
      <w:r w:rsidR="001510B4">
        <w:rPr>
          <w:color w:val="000000" w:themeColor="text1"/>
        </w:rPr>
        <w:t>10</w:t>
      </w:r>
      <w:r w:rsidR="004344ED">
        <w:rPr>
          <w:color w:val="000000" w:themeColor="text1"/>
        </w:rPr>
        <w:t>.</w:t>
      </w:r>
    </w:p>
    <w:p w14:paraId="703344E3" w14:textId="583CB73E" w:rsidR="006A5C7B" w:rsidRDefault="005A40EF" w:rsidP="00353D6D">
      <w:pPr>
        <w:pStyle w:val="NormalWeb"/>
        <w:spacing w:before="0" w:beforeAutospacing="0" w:after="0" w:afterAutospacing="0" w:line="480" w:lineRule="auto"/>
        <w:ind w:firstLine="720"/>
      </w:pPr>
      <w:r>
        <w:t xml:space="preserve">The </w:t>
      </w:r>
      <w:r w:rsidR="00383C12">
        <w:t xml:space="preserve">final </w:t>
      </w:r>
      <w:r>
        <w:t xml:space="preserve">model is </w:t>
      </w:r>
      <w:r w:rsidR="00383C12">
        <w:t xml:space="preserve">of a </w:t>
      </w:r>
      <w:r>
        <w:t xml:space="preserve">logistic regression </w:t>
      </w:r>
      <w:r w:rsidR="00383C12">
        <w:t xml:space="preserve">with resulting confusion matrix </w:t>
      </w:r>
      <w:r>
        <w:t xml:space="preserve">shown in Figure </w:t>
      </w:r>
      <w:r w:rsidR="001510B4">
        <w:t>9</w:t>
      </w:r>
      <w:r>
        <w:t xml:space="preserve">. The overall accuracy is at </w:t>
      </w:r>
      <w:r w:rsidR="00383C12">
        <w:t>.62</w:t>
      </w:r>
      <w:r>
        <w:t xml:space="preserve"> with precision at </w:t>
      </w:r>
      <w:r w:rsidR="00383C12">
        <w:t>.77</w:t>
      </w:r>
      <w:r>
        <w:t xml:space="preserve"> and sensitivity at </w:t>
      </w:r>
      <w:r w:rsidR="00383C12">
        <w:t>.61</w:t>
      </w:r>
      <w:r>
        <w:t xml:space="preserve">. </w:t>
      </w:r>
      <w:r w:rsidR="00383C12">
        <w:t>This may be interpreted as a model that is likely best suited for more conservative risk profiled investors</w:t>
      </w:r>
      <w:r w:rsidR="00AB45C8">
        <w:t xml:space="preserve"> due to </w:t>
      </w:r>
      <w:r w:rsidR="00B740C6">
        <w:t>its</w:t>
      </w:r>
      <w:r w:rsidR="00AB45C8">
        <w:t xml:space="preserve"> higher precision performance.</w:t>
      </w:r>
    </w:p>
    <w:p w14:paraId="0C9962C3" w14:textId="77777777" w:rsidR="00C423B6" w:rsidRDefault="00C423B6" w:rsidP="006A5C7B">
      <w:pPr>
        <w:spacing w:line="480" w:lineRule="auto"/>
        <w:rPr>
          <w:rFonts w:ascii="Times New Roman" w:hAnsi="Times New Roman" w:cs="Times New Roman"/>
          <w:b/>
          <w:bCs/>
          <w:sz w:val="24"/>
          <w:szCs w:val="24"/>
        </w:rPr>
      </w:pPr>
    </w:p>
    <w:p w14:paraId="54B6B388" w14:textId="77777777" w:rsidR="008131C0" w:rsidRDefault="008131C0" w:rsidP="006A5C7B">
      <w:pPr>
        <w:spacing w:line="480" w:lineRule="auto"/>
        <w:rPr>
          <w:rFonts w:ascii="Times New Roman" w:hAnsi="Times New Roman" w:cs="Times New Roman"/>
          <w:b/>
          <w:bCs/>
          <w:sz w:val="24"/>
          <w:szCs w:val="24"/>
        </w:rPr>
      </w:pPr>
    </w:p>
    <w:p w14:paraId="57A0FB44" w14:textId="77777777" w:rsidR="008131C0" w:rsidRDefault="008131C0" w:rsidP="006A5C7B">
      <w:pPr>
        <w:spacing w:line="480" w:lineRule="auto"/>
        <w:rPr>
          <w:rFonts w:ascii="Times New Roman" w:hAnsi="Times New Roman" w:cs="Times New Roman"/>
          <w:b/>
          <w:bCs/>
          <w:sz w:val="24"/>
          <w:szCs w:val="24"/>
        </w:rPr>
      </w:pPr>
    </w:p>
    <w:p w14:paraId="4931EE7F" w14:textId="77777777" w:rsidR="008131C0" w:rsidRDefault="008131C0" w:rsidP="006A5C7B">
      <w:pPr>
        <w:spacing w:line="480" w:lineRule="auto"/>
        <w:rPr>
          <w:rFonts w:ascii="Times New Roman" w:hAnsi="Times New Roman" w:cs="Times New Roman"/>
          <w:b/>
          <w:bCs/>
          <w:sz w:val="24"/>
          <w:szCs w:val="24"/>
        </w:rPr>
      </w:pPr>
    </w:p>
    <w:p w14:paraId="16C9727F" w14:textId="77777777" w:rsidR="008131C0" w:rsidRDefault="008131C0" w:rsidP="006A5C7B">
      <w:pPr>
        <w:spacing w:line="480" w:lineRule="auto"/>
        <w:rPr>
          <w:rFonts w:ascii="Times New Roman" w:hAnsi="Times New Roman" w:cs="Times New Roman"/>
          <w:b/>
          <w:bCs/>
          <w:sz w:val="24"/>
          <w:szCs w:val="24"/>
        </w:rPr>
      </w:pPr>
    </w:p>
    <w:p w14:paraId="5956EBF6" w14:textId="77777777" w:rsidR="008131C0" w:rsidRDefault="008131C0" w:rsidP="006A5C7B">
      <w:pPr>
        <w:spacing w:line="480" w:lineRule="auto"/>
        <w:rPr>
          <w:rFonts w:ascii="Times New Roman" w:hAnsi="Times New Roman" w:cs="Times New Roman"/>
          <w:b/>
          <w:bCs/>
          <w:sz w:val="24"/>
          <w:szCs w:val="24"/>
        </w:rPr>
      </w:pPr>
    </w:p>
    <w:p w14:paraId="04A9AE4F" w14:textId="77777777" w:rsidR="008131C0" w:rsidRDefault="008131C0" w:rsidP="006A5C7B">
      <w:pPr>
        <w:spacing w:line="480" w:lineRule="auto"/>
        <w:rPr>
          <w:rFonts w:ascii="Times New Roman" w:hAnsi="Times New Roman" w:cs="Times New Roman"/>
          <w:b/>
          <w:bCs/>
          <w:sz w:val="24"/>
          <w:szCs w:val="24"/>
        </w:rPr>
      </w:pPr>
    </w:p>
    <w:p w14:paraId="55662FD5" w14:textId="77777777" w:rsidR="008131C0" w:rsidRDefault="008131C0" w:rsidP="006A5C7B">
      <w:pPr>
        <w:spacing w:line="480" w:lineRule="auto"/>
        <w:rPr>
          <w:rFonts w:ascii="Times New Roman" w:hAnsi="Times New Roman" w:cs="Times New Roman"/>
          <w:b/>
          <w:bCs/>
          <w:sz w:val="24"/>
          <w:szCs w:val="24"/>
        </w:rPr>
      </w:pPr>
    </w:p>
    <w:p w14:paraId="30E6129A" w14:textId="77777777" w:rsidR="008131C0" w:rsidRDefault="008131C0" w:rsidP="006A5C7B">
      <w:pPr>
        <w:spacing w:line="480" w:lineRule="auto"/>
        <w:rPr>
          <w:rFonts w:ascii="Times New Roman" w:hAnsi="Times New Roman" w:cs="Times New Roman"/>
          <w:b/>
          <w:bCs/>
          <w:sz w:val="24"/>
          <w:szCs w:val="24"/>
        </w:rPr>
      </w:pPr>
    </w:p>
    <w:p w14:paraId="75D09FAD" w14:textId="77777777" w:rsidR="008131C0" w:rsidRDefault="008131C0" w:rsidP="006A5C7B">
      <w:pPr>
        <w:spacing w:line="480" w:lineRule="auto"/>
        <w:rPr>
          <w:rFonts w:ascii="Times New Roman" w:hAnsi="Times New Roman" w:cs="Times New Roman"/>
          <w:b/>
          <w:bCs/>
          <w:sz w:val="24"/>
          <w:szCs w:val="24"/>
        </w:rPr>
      </w:pPr>
    </w:p>
    <w:p w14:paraId="678DA916" w14:textId="77777777" w:rsidR="008131C0" w:rsidRDefault="008131C0" w:rsidP="006A5C7B">
      <w:pPr>
        <w:spacing w:line="480" w:lineRule="auto"/>
        <w:rPr>
          <w:rFonts w:ascii="Times New Roman" w:hAnsi="Times New Roman" w:cs="Times New Roman"/>
          <w:b/>
          <w:bCs/>
          <w:sz w:val="24"/>
          <w:szCs w:val="24"/>
        </w:rPr>
      </w:pPr>
    </w:p>
    <w:p w14:paraId="19F03920" w14:textId="77777777" w:rsidR="008131C0" w:rsidRDefault="008131C0" w:rsidP="008131C0">
      <w:pPr>
        <w:spacing w:line="480" w:lineRule="auto"/>
        <w:rPr>
          <w:rFonts w:ascii="Times New Roman" w:hAnsi="Times New Roman" w:cs="Times New Roman"/>
          <w:b/>
          <w:bCs/>
          <w:sz w:val="24"/>
          <w:szCs w:val="24"/>
        </w:rPr>
      </w:pPr>
    </w:p>
    <w:p w14:paraId="080D4B8A" w14:textId="5BB3C097" w:rsidR="009C2E9A" w:rsidRPr="007B22B5" w:rsidRDefault="009C2E9A" w:rsidP="008131C0">
      <w:pPr>
        <w:spacing w:line="480" w:lineRule="auto"/>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sidR="00F9646D">
        <w:rPr>
          <w:rFonts w:ascii="Times New Roman" w:eastAsiaTheme="minorHAnsi" w:hAnsi="Times New Roman" w:cs="Times New Roman"/>
          <w:b/>
          <w:sz w:val="24"/>
          <w:szCs w:val="24"/>
          <w:shd w:val="clear" w:color="auto" w:fill="FFFFFF"/>
          <w:lang w:val="en-US"/>
        </w:rPr>
        <w:t>a</w:t>
      </w:r>
    </w:p>
    <w:p w14:paraId="0117984C" w14:textId="45427400" w:rsidR="009C2E9A" w:rsidRPr="00F9646D" w:rsidRDefault="00F9646D" w:rsidP="009C2E9A">
      <w:pPr>
        <w:tabs>
          <w:tab w:val="left" w:pos="3068"/>
        </w:tabs>
        <w:spacing w:line="480" w:lineRule="auto"/>
      </w:pPr>
      <w:r w:rsidRPr="00F9646D">
        <w:rPr>
          <w:rFonts w:ascii="Times New Roman" w:hAnsi="Times New Roman" w:cs="Times New Roman"/>
          <w:i/>
          <w:iCs/>
          <w:noProof/>
          <w:sz w:val="24"/>
          <w:szCs w:val="24"/>
          <w14:ligatures w14:val="standardContextual"/>
        </w:rPr>
        <w:t xml:space="preserve">STL </w:t>
      </w:r>
      <w:r w:rsidR="001C62B2">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ecomposision of 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sidR="001C62B2">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sidR="001C62B2">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sidR="001C62B2">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r w:rsidR="009C2E9A" w:rsidRPr="00F9646D">
        <w:t xml:space="preserve"> </w:t>
      </w:r>
    </w:p>
    <w:p w14:paraId="49BA9B37" w14:textId="6C1F7EFC" w:rsidR="00F9646D" w:rsidRDefault="008062B4" w:rsidP="001D19D2">
      <w:pPr>
        <w:tabs>
          <w:tab w:val="left" w:pos="3068"/>
        </w:tabs>
        <w:spacing w:line="480" w:lineRule="auto"/>
        <w:ind w:right="-720"/>
        <w:rPr>
          <w:rFonts w:ascii="Times New Roman" w:eastAsiaTheme="minorHAnsi" w:hAnsi="Times New Roman" w:cs="Times New Roman"/>
          <w:i/>
          <w:sz w:val="24"/>
          <w:szCs w:val="24"/>
          <w:shd w:val="clear" w:color="auto" w:fill="FFFFFF"/>
          <w:lang w:val="en-US"/>
        </w:rPr>
      </w:pPr>
      <w:r w:rsidRPr="008062B4">
        <w:rPr>
          <w:noProof/>
        </w:rPr>
        <w:drawing>
          <wp:inline distT="0" distB="0" distL="0" distR="0" wp14:anchorId="7F2B702B" wp14:editId="3BD1EA8D">
            <wp:extent cx="4805991" cy="3571630"/>
            <wp:effectExtent l="0" t="0" r="0" b="0"/>
            <wp:docPr id="183410221"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0221" name="Picture 1" descr="A graph of different types of data&#10;&#10;Description automatically generated with medium confidence"/>
                    <pic:cNvPicPr/>
                  </pic:nvPicPr>
                  <pic:blipFill>
                    <a:blip r:embed="rId8"/>
                    <a:stretch>
                      <a:fillRect/>
                    </a:stretch>
                  </pic:blipFill>
                  <pic:spPr>
                    <a:xfrm>
                      <a:off x="0" y="0"/>
                      <a:ext cx="5023286" cy="3733116"/>
                    </a:xfrm>
                    <a:prstGeom prst="rect">
                      <a:avLst/>
                    </a:prstGeom>
                  </pic:spPr>
                </pic:pic>
              </a:graphicData>
            </a:graphic>
          </wp:inline>
        </w:drawing>
      </w:r>
    </w:p>
    <w:p w14:paraId="3EFC2768" w14:textId="0157255A"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419C013C" w14:textId="7C644C0E" w:rsidR="00684E6A" w:rsidRDefault="00F9646D" w:rsidP="001D19D2">
      <w:pPr>
        <w:tabs>
          <w:tab w:val="left" w:pos="3068"/>
        </w:tabs>
        <w:spacing w:line="480" w:lineRule="auto"/>
        <w:ind w:right="-720"/>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lastRenderedPageBreak/>
        <w:t>SPY</w:t>
      </w:r>
      <w:r w:rsidR="0000340E">
        <w:rPr>
          <w:rFonts w:ascii="Times New Roman" w:hAnsi="Times New Roman" w:cs="Times New Roman"/>
          <w:i/>
          <w:iCs/>
          <w:noProof/>
          <w:sz w:val="24"/>
          <w:szCs w:val="24"/>
          <w14:ligatures w14:val="standardContextual"/>
        </w:rPr>
        <w:t>500</w:t>
      </w:r>
      <w:r w:rsidRPr="00F9646D">
        <w:rPr>
          <w:rFonts w:ascii="Times New Roman" w:hAnsi="Times New Roman" w:cs="Times New Roman"/>
          <w:i/>
          <w:iCs/>
          <w:noProof/>
          <w:sz w:val="24"/>
          <w:szCs w:val="24"/>
          <w14:ligatures w14:val="standardContextual"/>
        </w:rPr>
        <w:t xml:space="preserve"> Closing Price</w:t>
      </w:r>
      <w:r w:rsidR="0000340E">
        <w:rPr>
          <w:rFonts w:ascii="Times New Roman" w:hAnsi="Times New Roman" w:cs="Times New Roman"/>
          <w:i/>
          <w:iCs/>
          <w:noProof/>
          <w:sz w:val="24"/>
          <w:szCs w:val="24"/>
          <w14:ligatures w14:val="standardContextual"/>
        </w:rPr>
        <w:t xml:space="preserve"> (USD)</w:t>
      </w:r>
      <w:r w:rsidR="00684E6A">
        <w:rPr>
          <w:rFonts w:ascii="Times New Roman" w:hAnsi="Times New Roman" w:cs="Times New Roman"/>
          <w:i/>
          <w:iCs/>
          <w:noProof/>
          <w:sz w:val="24"/>
          <w:szCs w:val="24"/>
          <w14:ligatures w14:val="standardContextual"/>
        </w:rPr>
        <w:t xml:space="preserve"> Time Series</w:t>
      </w:r>
      <w:r w:rsidRPr="00F9646D">
        <w:rPr>
          <w:rFonts w:ascii="Times New Roman" w:hAnsi="Times New Roman" w:cs="Times New Roman"/>
          <w:i/>
          <w:iCs/>
          <w:noProof/>
          <w:sz w:val="24"/>
          <w:szCs w:val="24"/>
          <w14:ligatures w14:val="standardContextual"/>
        </w:rPr>
        <w:t xml:space="preserve"> in 5-year</w:t>
      </w:r>
      <w:r w:rsidR="001C62B2">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sidR="00684E6A">
        <w:rPr>
          <w:rFonts w:ascii="Times New Roman" w:hAnsi="Times New Roman" w:cs="Times New Roman"/>
          <w:i/>
          <w:iCs/>
          <w:noProof/>
          <w:sz w:val="24"/>
          <w:szCs w:val="24"/>
          <w14:ligatures w14:val="standardContextual"/>
        </w:rPr>
        <w:t>.</w:t>
      </w:r>
      <w:r w:rsidRPr="00F9646D">
        <w:rPr>
          <w:rFonts w:ascii="Times New Roman" w:hAnsi="Times New Roman" w:cs="Times New Roman"/>
          <w:i/>
          <w:iCs/>
          <w:noProof/>
          <w:sz w:val="24"/>
          <w:szCs w:val="24"/>
          <w14:ligatures w14:val="standardContextual"/>
        </w:rPr>
        <w:t xml:space="preserve"> </w:t>
      </w:r>
      <w:r w:rsidR="001D19D2" w:rsidRPr="008062B4">
        <w:rPr>
          <w:noProof/>
          <w14:ligatures w14:val="standardContextual"/>
        </w:rPr>
        <w:drawing>
          <wp:inline distT="0" distB="0" distL="0" distR="0" wp14:anchorId="3C5E8F72" wp14:editId="76FE8446">
            <wp:extent cx="5861538" cy="2696560"/>
            <wp:effectExtent l="0" t="0" r="0" b="0"/>
            <wp:docPr id="1437079635" name="Picture 1437079635" descr="A graph showing the growth of stock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637" name="Picture 1" descr="A graph showing the growth of stock prices&#10;&#10;Description automatically generated"/>
                    <pic:cNvPicPr/>
                  </pic:nvPicPr>
                  <pic:blipFill>
                    <a:blip r:embed="rId9"/>
                    <a:stretch>
                      <a:fillRect/>
                    </a:stretch>
                  </pic:blipFill>
                  <pic:spPr>
                    <a:xfrm>
                      <a:off x="0" y="0"/>
                      <a:ext cx="6602584" cy="3037473"/>
                    </a:xfrm>
                    <a:prstGeom prst="rect">
                      <a:avLst/>
                    </a:prstGeom>
                  </pic:spPr>
                </pic:pic>
              </a:graphicData>
            </a:graphic>
          </wp:inline>
        </w:drawing>
      </w:r>
    </w:p>
    <w:p w14:paraId="26437833" w14:textId="77777777" w:rsidR="00CA47D2" w:rsidRDefault="00684E6A" w:rsidP="00CA47D2">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44BDDDA5" w14:textId="3122FCA8" w:rsidR="001C62B2" w:rsidRPr="00CA47D2" w:rsidRDefault="001C62B2" w:rsidP="00CA47D2">
      <w:pPr>
        <w:tabs>
          <w:tab w:val="left" w:pos="3068"/>
        </w:tabs>
        <w:spacing w:line="480" w:lineRule="auto"/>
        <w:ind w:right="-720"/>
        <w:rPr>
          <w:rFonts w:ascii="Times New Roman" w:hAnsi="Times New Roman" w:cs="Times New Roman"/>
          <w:noProof/>
          <w14:ligatures w14:val="standardContextual"/>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c</w:t>
      </w:r>
    </w:p>
    <w:p w14:paraId="3C67CC32" w14:textId="0AF224C5" w:rsidR="008062B4" w:rsidRDefault="0000340E" w:rsidP="001C62B2">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 xml:space="preserve">SPY500: </w:t>
      </w:r>
      <w:r w:rsidR="001C62B2" w:rsidRPr="001C62B2">
        <w:rPr>
          <w:rFonts w:ascii="Times New Roman" w:hAnsi="Times New Roman" w:cs="Times New Roman"/>
          <w:i/>
          <w:iCs/>
          <w:noProof/>
          <w:sz w:val="24"/>
          <w:szCs w:val="24"/>
          <w14:ligatures w14:val="standardContextual"/>
        </w:rPr>
        <w:t xml:space="preserve">STL decomposision </w:t>
      </w:r>
      <w:r w:rsidR="001C62B2">
        <w:rPr>
          <w:rFonts w:ascii="Times New Roman" w:hAnsi="Times New Roman" w:cs="Times New Roman"/>
          <w:i/>
          <w:iCs/>
          <w:noProof/>
          <w:sz w:val="24"/>
          <w:szCs w:val="24"/>
          <w14:ligatures w14:val="standardContextual"/>
        </w:rPr>
        <w:t>R</w:t>
      </w:r>
      <w:r w:rsidR="001C62B2"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w:t>
      </w:r>
      <w:r w:rsidR="001C62B2">
        <w:rPr>
          <w:rFonts w:ascii="Times New Roman" w:hAnsi="Times New Roman" w:cs="Times New Roman"/>
          <w:i/>
          <w:iCs/>
          <w:noProof/>
          <w:sz w:val="24"/>
          <w:szCs w:val="24"/>
          <w14:ligatures w14:val="standardContextual"/>
        </w:rPr>
        <w:t xml:space="preserve"> Thresholds</w:t>
      </w:r>
      <w:r w:rsidR="001C62B2" w:rsidRPr="001C62B2">
        <w:rPr>
          <w:rFonts w:ascii="Times New Roman" w:hAnsi="Times New Roman" w:cs="Times New Roman"/>
          <w:i/>
          <w:iCs/>
          <w:noProof/>
          <w:sz w:val="24"/>
          <w:szCs w:val="24"/>
          <w14:ligatures w14:val="standardContextual"/>
        </w:rPr>
        <w:t xml:space="preserve"> </w:t>
      </w:r>
      <w:r w:rsidR="001C62B2">
        <w:rPr>
          <w:rFonts w:ascii="Times New Roman" w:hAnsi="Times New Roman" w:cs="Times New Roman"/>
          <w:i/>
          <w:iCs/>
          <w:noProof/>
          <w:sz w:val="24"/>
          <w:szCs w:val="24"/>
          <w14:ligatures w14:val="standardContextual"/>
        </w:rPr>
        <w:t xml:space="preserve">of </w:t>
      </w:r>
      <w:r w:rsidR="001C62B2">
        <w:rPr>
          <w:rFonts w:ascii="Times New Roman" w:hAnsi="Times New Roman" w:cs="Times New Roman"/>
          <w:i/>
          <w:iCs/>
          <w:noProof/>
          <w:sz w:val="24"/>
          <w:szCs w:val="24"/>
          <w14:ligatures w14:val="standardContextual"/>
        </w:rPr>
        <w:sym w:font="Symbol" w:char="F0B1"/>
      </w:r>
      <w:r w:rsidR="001C62B2">
        <w:rPr>
          <w:rFonts w:ascii="Times New Roman" w:hAnsi="Times New Roman" w:cs="Times New Roman"/>
          <w:i/>
          <w:iCs/>
          <w:noProof/>
          <w:sz w:val="24"/>
          <w:szCs w:val="24"/>
          <w14:ligatures w14:val="standardContextual"/>
        </w:rPr>
        <w:t xml:space="preserve"> </w:t>
      </w:r>
      <w:r w:rsidR="001C62B2" w:rsidRPr="001C62B2">
        <w:rPr>
          <w:rFonts w:ascii="Times New Roman" w:hAnsi="Times New Roman" w:cs="Times New Roman"/>
          <w:i/>
          <w:iCs/>
          <w:noProof/>
          <w:sz w:val="24"/>
          <w:szCs w:val="24"/>
          <w14:ligatures w14:val="standardContextual"/>
        </w:rPr>
        <w:t xml:space="preserve">3 Std Dev of </w:t>
      </w:r>
      <w:r w:rsidR="001C62B2">
        <w:rPr>
          <w:rFonts w:ascii="Times New Roman" w:hAnsi="Times New Roman" w:cs="Times New Roman"/>
          <w:i/>
          <w:iCs/>
          <w:noProof/>
          <w:sz w:val="24"/>
          <w:szCs w:val="24"/>
          <w14:ligatures w14:val="standardContextual"/>
        </w:rPr>
        <w:t>N</w:t>
      </w:r>
      <w:r w:rsidR="001C62B2" w:rsidRPr="001C62B2">
        <w:rPr>
          <w:rFonts w:ascii="Times New Roman" w:hAnsi="Times New Roman" w:cs="Times New Roman"/>
          <w:i/>
          <w:iCs/>
          <w:noProof/>
          <w:sz w:val="24"/>
          <w:szCs w:val="24"/>
          <w14:ligatures w14:val="standardContextual"/>
        </w:rPr>
        <w:t xml:space="preserve">ormal </w:t>
      </w:r>
      <w:r w:rsidR="001C62B2">
        <w:rPr>
          <w:rFonts w:ascii="Times New Roman" w:hAnsi="Times New Roman" w:cs="Times New Roman"/>
          <w:i/>
          <w:iCs/>
          <w:noProof/>
          <w:sz w:val="24"/>
          <w:szCs w:val="24"/>
          <w14:ligatures w14:val="standardContextual"/>
        </w:rPr>
        <w:t>D</w:t>
      </w:r>
      <w:r w:rsidR="001C62B2" w:rsidRPr="001C62B2">
        <w:rPr>
          <w:rFonts w:ascii="Times New Roman" w:hAnsi="Times New Roman" w:cs="Times New Roman"/>
          <w:i/>
          <w:iCs/>
          <w:noProof/>
          <w:sz w:val="24"/>
          <w:szCs w:val="24"/>
          <w14:ligatures w14:val="standardContextual"/>
        </w:rPr>
        <w:t>istribution.</w:t>
      </w:r>
      <w:r w:rsidR="008062B4" w:rsidRPr="008062B4">
        <w:rPr>
          <w:noProof/>
          <w14:ligatures w14:val="standardContextual"/>
        </w:rPr>
        <w:drawing>
          <wp:inline distT="0" distB="0" distL="0" distR="0" wp14:anchorId="387625D6" wp14:editId="74ACC2B1">
            <wp:extent cx="5913327" cy="2719754"/>
            <wp:effectExtent l="0" t="0" r="5080" b="0"/>
            <wp:docPr id="1422029419" name="Picture 1" descr="A graph showing a wave of s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29419" name="Picture 1" descr="A graph showing a wave of sound&#10;&#10;Description automatically generated with medium confidence"/>
                    <pic:cNvPicPr/>
                  </pic:nvPicPr>
                  <pic:blipFill>
                    <a:blip r:embed="rId10"/>
                    <a:stretch>
                      <a:fillRect/>
                    </a:stretch>
                  </pic:blipFill>
                  <pic:spPr>
                    <a:xfrm>
                      <a:off x="0" y="0"/>
                      <a:ext cx="6253824" cy="2876361"/>
                    </a:xfrm>
                    <a:prstGeom prst="rect">
                      <a:avLst/>
                    </a:prstGeom>
                  </pic:spPr>
                </pic:pic>
              </a:graphicData>
            </a:graphic>
          </wp:inline>
        </w:drawing>
      </w:r>
    </w:p>
    <w:p w14:paraId="297A8B2A" w14:textId="77777777" w:rsidR="00CA47D2" w:rsidRDefault="00CA47D2" w:rsidP="001C62B2">
      <w:pPr>
        <w:spacing w:line="480" w:lineRule="auto"/>
        <w:ind w:left="720" w:hanging="720"/>
        <w:rPr>
          <w:rFonts w:ascii="Times New Roman" w:eastAsiaTheme="minorHAnsi" w:hAnsi="Times New Roman" w:cs="Times New Roman"/>
          <w:b/>
          <w:sz w:val="24"/>
          <w:szCs w:val="24"/>
          <w:shd w:val="clear" w:color="auto" w:fill="FFFFFF"/>
          <w:lang w:val="en-US"/>
        </w:rPr>
      </w:pPr>
    </w:p>
    <w:p w14:paraId="58753D74" w14:textId="7F20D439" w:rsidR="001C62B2" w:rsidRPr="007B22B5" w:rsidRDefault="001C62B2" w:rsidP="001C62B2">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5DA9DC4C" w14:textId="7940F64E" w:rsidR="001C62B2" w:rsidRDefault="001C62B2" w:rsidP="001C62B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588934AF" w14:textId="77777777" w:rsidR="001D19D2" w:rsidRDefault="008062B4" w:rsidP="00CA47D2">
      <w:pPr>
        <w:spacing w:line="480" w:lineRule="auto"/>
        <w:ind w:right="-270"/>
        <w:rPr>
          <w:noProof/>
          <w14:ligatures w14:val="standardContextual"/>
        </w:rPr>
      </w:pPr>
      <w:r w:rsidRPr="008062B4">
        <w:rPr>
          <w:noProof/>
          <w14:ligatures w14:val="standardContextual"/>
        </w:rPr>
        <w:lastRenderedPageBreak/>
        <w:drawing>
          <wp:inline distT="0" distB="0" distL="0" distR="0" wp14:anchorId="24051DFF" wp14:editId="4AF39ED3">
            <wp:extent cx="5845908" cy="2753698"/>
            <wp:effectExtent l="0" t="0" r="0" b="2540"/>
            <wp:docPr id="18348704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70441" name="Picture 1" descr="A graph with numbers and lines&#10;&#10;Description automatically generated"/>
                    <pic:cNvPicPr/>
                  </pic:nvPicPr>
                  <pic:blipFill>
                    <a:blip r:embed="rId11"/>
                    <a:stretch>
                      <a:fillRect/>
                    </a:stretch>
                  </pic:blipFill>
                  <pic:spPr>
                    <a:xfrm>
                      <a:off x="0" y="0"/>
                      <a:ext cx="6016923" cy="2834254"/>
                    </a:xfrm>
                    <a:prstGeom prst="rect">
                      <a:avLst/>
                    </a:prstGeom>
                  </pic:spPr>
                </pic:pic>
              </a:graphicData>
            </a:graphic>
          </wp:inline>
        </w:drawing>
      </w:r>
    </w:p>
    <w:p w14:paraId="05A9F828" w14:textId="77777777" w:rsidR="00CA47D2" w:rsidRDefault="00CA47D2" w:rsidP="00CA47D2">
      <w:pPr>
        <w:spacing w:line="480" w:lineRule="auto"/>
        <w:ind w:right="-270"/>
        <w:rPr>
          <w:noProof/>
          <w14:ligatures w14:val="standardContextual"/>
        </w:rPr>
      </w:pPr>
    </w:p>
    <w:p w14:paraId="2E64F9AD" w14:textId="77777777" w:rsidR="00CA47D2" w:rsidRDefault="00CA47D2" w:rsidP="00CA47D2">
      <w:pPr>
        <w:spacing w:line="480" w:lineRule="auto"/>
        <w:ind w:right="-270"/>
        <w:rPr>
          <w:noProof/>
          <w14:ligatures w14:val="standardContextual"/>
        </w:rPr>
      </w:pPr>
    </w:p>
    <w:p w14:paraId="707A8633" w14:textId="57DAF12B" w:rsidR="00C307F0" w:rsidRPr="007B22B5" w:rsidRDefault="00C307F0" w:rsidP="00C307F0">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00CA6B14" w14:textId="22F6E86A" w:rsidR="00C307F0" w:rsidRDefault="00C307F0" w:rsidP="00CA47D2">
      <w:pPr>
        <w:spacing w:line="480" w:lineRule="auto"/>
        <w:rPr>
          <w:noProof/>
          <w14:ligatures w14:val="standardContextual"/>
        </w:rPr>
      </w:pPr>
      <w:r w:rsidRPr="001C62B2">
        <w:rPr>
          <w:rFonts w:ascii="Times New Roman" w:hAnsi="Times New Roman" w:cs="Times New Roman"/>
          <w:i/>
          <w:iCs/>
          <w:noProof/>
          <w:sz w:val="24"/>
          <w:szCs w:val="24"/>
          <w14:ligatures w14:val="standardContextual"/>
        </w:rPr>
        <w:t>SPY</w:t>
      </w:r>
      <w:r w:rsidR="0000340E">
        <w:rPr>
          <w:rFonts w:ascii="Times New Roman" w:hAnsi="Times New Roman" w:cs="Times New Roman"/>
          <w:i/>
          <w:iCs/>
          <w:noProof/>
          <w:sz w:val="24"/>
          <w:szCs w:val="24"/>
          <w14:ligatures w14:val="standardContextual"/>
        </w:rPr>
        <w:t>500</w:t>
      </w:r>
      <w:r w:rsidRPr="001C62B2">
        <w:rPr>
          <w:rFonts w:ascii="Times New Roman" w:hAnsi="Times New Roman" w:cs="Times New Roman"/>
          <w:i/>
          <w:iCs/>
          <w:noProof/>
          <w:sz w:val="24"/>
          <w:szCs w:val="24"/>
          <w14:ligatures w14:val="standardContextual"/>
        </w:rPr>
        <w:t xml:space="preserve"> </w:t>
      </w:r>
      <w:r w:rsidR="0000340E">
        <w:rPr>
          <w:rFonts w:ascii="Times New Roman" w:hAnsi="Times New Roman" w:cs="Times New Roman"/>
          <w:i/>
          <w:iCs/>
          <w:noProof/>
          <w:sz w:val="24"/>
          <w:szCs w:val="24"/>
          <w14:ligatures w14:val="standardContextual"/>
        </w:rPr>
        <w:t>Price Change Vs. Days of the Week Boxplots.</w:t>
      </w:r>
    </w:p>
    <w:p w14:paraId="63074F1B" w14:textId="581F0FEB" w:rsidR="001D19D2" w:rsidRDefault="00F9646D" w:rsidP="00CA47D2">
      <w:pPr>
        <w:spacing w:line="480" w:lineRule="auto"/>
        <w:ind w:right="-270"/>
        <w:rPr>
          <w:noProof/>
          <w14:ligatures w14:val="standardContextual"/>
        </w:rPr>
      </w:pPr>
      <w:r w:rsidRPr="00F9646D">
        <w:rPr>
          <w:noProof/>
          <w14:ligatures w14:val="standardContextual"/>
        </w:rPr>
        <w:drawing>
          <wp:inline distT="0" distB="0" distL="0" distR="0" wp14:anchorId="2B0C7D94" wp14:editId="1CAC8F01">
            <wp:extent cx="3180862" cy="2693538"/>
            <wp:effectExtent l="0" t="0" r="0" b="0"/>
            <wp:docPr id="330801638"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1638" name="Picture 1" descr="A graph of different colored squares&#10;&#10;Description automatically generated"/>
                    <pic:cNvPicPr/>
                  </pic:nvPicPr>
                  <pic:blipFill>
                    <a:blip r:embed="rId12"/>
                    <a:stretch>
                      <a:fillRect/>
                    </a:stretch>
                  </pic:blipFill>
                  <pic:spPr>
                    <a:xfrm>
                      <a:off x="0" y="0"/>
                      <a:ext cx="3214112" cy="2721694"/>
                    </a:xfrm>
                    <a:prstGeom prst="rect">
                      <a:avLst/>
                    </a:prstGeom>
                  </pic:spPr>
                </pic:pic>
              </a:graphicData>
            </a:graphic>
          </wp:inline>
        </w:drawing>
      </w:r>
    </w:p>
    <w:p w14:paraId="5C1FD782" w14:textId="63815758" w:rsidR="00F9646D" w:rsidRPr="007B22B5" w:rsidRDefault="00F9646D" w:rsidP="00F9646D">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2</w:t>
      </w:r>
      <w:r w:rsidR="0000340E">
        <w:rPr>
          <w:rFonts w:ascii="Times New Roman" w:eastAsiaTheme="minorHAnsi" w:hAnsi="Times New Roman" w:cs="Times New Roman"/>
          <w:b/>
          <w:sz w:val="24"/>
          <w:szCs w:val="24"/>
          <w:shd w:val="clear" w:color="auto" w:fill="FFFFFF"/>
          <w:lang w:val="en-US"/>
        </w:rPr>
        <w:t>a</w:t>
      </w:r>
    </w:p>
    <w:p w14:paraId="7FF07177" w14:textId="11EAF604" w:rsidR="00F9646D"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F9646D">
        <w:rPr>
          <w:rFonts w:ascii="Times New Roman" w:hAnsi="Times New Roman" w:cs="Times New Roman"/>
          <w:i/>
          <w:iCs/>
          <w:noProof/>
          <w:sz w:val="24"/>
          <w:szCs w:val="24"/>
          <w14:ligatures w14:val="standardContextual"/>
        </w:rPr>
        <w:t xml:space="preserve">STL </w:t>
      </w:r>
      <w:r>
        <w:rPr>
          <w:rFonts w:ascii="Times New Roman" w:hAnsi="Times New Roman" w:cs="Times New Roman"/>
          <w:i/>
          <w:iCs/>
          <w:noProof/>
          <w:sz w:val="24"/>
          <w:szCs w:val="24"/>
          <w14:ligatures w14:val="standardContextual"/>
        </w:rPr>
        <w:t>D</w:t>
      </w:r>
      <w:r w:rsidRPr="00F9646D">
        <w:rPr>
          <w:rFonts w:ascii="Times New Roman" w:hAnsi="Times New Roman" w:cs="Times New Roman"/>
          <w:i/>
          <w:iCs/>
          <w:noProof/>
          <w:sz w:val="24"/>
          <w:szCs w:val="24"/>
          <w14:ligatures w14:val="standardContextual"/>
        </w:rPr>
        <w:t xml:space="preserve">ecomposision of </w:t>
      </w: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F9646D">
        <w:rPr>
          <w:rFonts w:ascii="Times New Roman" w:hAnsi="Times New Roman" w:cs="Times New Roman"/>
          <w:i/>
          <w:iCs/>
          <w:noProof/>
          <w:sz w:val="24"/>
          <w:szCs w:val="24"/>
          <w14:ligatures w14:val="standardContextual"/>
        </w:rPr>
        <w:t xml:space="preserve">eries </w:t>
      </w:r>
      <w:r>
        <w:rPr>
          <w:rFonts w:ascii="Times New Roman" w:hAnsi="Times New Roman" w:cs="Times New Roman"/>
          <w:i/>
          <w:iCs/>
          <w:noProof/>
          <w:sz w:val="24"/>
          <w:szCs w:val="24"/>
          <w14:ligatures w14:val="standardContextual"/>
        </w:rPr>
        <w:t>U</w:t>
      </w:r>
      <w:r w:rsidRPr="00F9646D">
        <w:rPr>
          <w:rFonts w:ascii="Times New Roman" w:hAnsi="Times New Roman" w:cs="Times New Roman"/>
          <w:i/>
          <w:iCs/>
          <w:noProof/>
          <w:sz w:val="24"/>
          <w:szCs w:val="24"/>
          <w14:ligatures w14:val="standardContextual"/>
        </w:rPr>
        <w:t xml:space="preserve">sing LOESS </w:t>
      </w:r>
      <w:r>
        <w:rPr>
          <w:rFonts w:ascii="Times New Roman" w:hAnsi="Times New Roman" w:cs="Times New Roman"/>
          <w:i/>
          <w:iCs/>
          <w:noProof/>
          <w:sz w:val="24"/>
          <w:szCs w:val="24"/>
          <w14:ligatures w14:val="standardContextual"/>
        </w:rPr>
        <w:t>T</w:t>
      </w:r>
      <w:r w:rsidRPr="00F9646D">
        <w:rPr>
          <w:rFonts w:ascii="Times New Roman" w:hAnsi="Times New Roman" w:cs="Times New Roman"/>
          <w:i/>
          <w:iCs/>
          <w:noProof/>
          <w:sz w:val="24"/>
          <w:szCs w:val="24"/>
          <w14:ligatures w14:val="standardContextual"/>
        </w:rPr>
        <w:t>echnique</w:t>
      </w:r>
    </w:p>
    <w:p w14:paraId="4D8293C6" w14:textId="7D663DAE" w:rsidR="0000340E" w:rsidRDefault="0000340E" w:rsidP="00F9646D">
      <w:pPr>
        <w:tabs>
          <w:tab w:val="left" w:pos="3068"/>
        </w:tabs>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lastRenderedPageBreak/>
        <w:drawing>
          <wp:inline distT="0" distB="0" distL="0" distR="0" wp14:anchorId="5C914DCF" wp14:editId="5B2D8C25">
            <wp:extent cx="5117332" cy="3868615"/>
            <wp:effectExtent l="0" t="0" r="1270" b="5080"/>
            <wp:docPr id="1855100535" name="Picture 1" descr="A graph of different types of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00535" name="Picture 1" descr="A graph of different types of sales&#10;&#10;Description automatically generated with medium confidence"/>
                    <pic:cNvPicPr/>
                  </pic:nvPicPr>
                  <pic:blipFill>
                    <a:blip r:embed="rId13"/>
                    <a:stretch>
                      <a:fillRect/>
                    </a:stretch>
                  </pic:blipFill>
                  <pic:spPr>
                    <a:xfrm>
                      <a:off x="0" y="0"/>
                      <a:ext cx="5192521" cy="3925457"/>
                    </a:xfrm>
                    <a:prstGeom prst="rect">
                      <a:avLst/>
                    </a:prstGeom>
                  </pic:spPr>
                </pic:pic>
              </a:graphicData>
            </a:graphic>
          </wp:inline>
        </w:drawing>
      </w:r>
    </w:p>
    <w:p w14:paraId="4D9A7D30"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b</w:t>
      </w:r>
    </w:p>
    <w:p w14:paraId="3AA5F960" w14:textId="0F742501" w:rsidR="0000340E" w:rsidRDefault="0000340E" w:rsidP="0000340E">
      <w:pPr>
        <w:tabs>
          <w:tab w:val="left" w:pos="3068"/>
        </w:tabs>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F9646D">
        <w:rPr>
          <w:rFonts w:ascii="Times New Roman" w:hAnsi="Times New Roman" w:cs="Times New Roman"/>
          <w:i/>
          <w:iCs/>
          <w:noProof/>
          <w:sz w:val="24"/>
          <w:szCs w:val="24"/>
          <w14:ligatures w14:val="standardContextual"/>
        </w:rPr>
        <w:t xml:space="preserve"> Closing Price</w:t>
      </w:r>
      <w:r>
        <w:rPr>
          <w:rFonts w:ascii="Times New Roman" w:hAnsi="Times New Roman" w:cs="Times New Roman"/>
          <w:i/>
          <w:iCs/>
          <w:noProof/>
          <w:sz w:val="24"/>
          <w:szCs w:val="24"/>
          <w14:ligatures w14:val="standardContextual"/>
        </w:rPr>
        <w:t xml:space="preserve"> (USD) Time Series</w:t>
      </w:r>
      <w:r w:rsidRPr="00F9646D">
        <w:rPr>
          <w:rFonts w:ascii="Times New Roman" w:hAnsi="Times New Roman" w:cs="Times New Roman"/>
          <w:i/>
          <w:iCs/>
          <w:noProof/>
          <w:sz w:val="24"/>
          <w:szCs w:val="24"/>
          <w14:ligatures w14:val="standardContextual"/>
        </w:rPr>
        <w:t xml:space="preserve"> in 5-year</w:t>
      </w:r>
      <w:r>
        <w:rPr>
          <w:rFonts w:ascii="Times New Roman" w:hAnsi="Times New Roman" w:cs="Times New Roman"/>
          <w:i/>
          <w:iCs/>
          <w:noProof/>
          <w:sz w:val="24"/>
          <w:szCs w:val="24"/>
          <w14:ligatures w14:val="standardContextual"/>
        </w:rPr>
        <w:t xml:space="preserve"> S</w:t>
      </w:r>
      <w:r w:rsidRPr="00F9646D">
        <w:rPr>
          <w:rFonts w:ascii="Times New Roman" w:hAnsi="Times New Roman" w:cs="Times New Roman"/>
          <w:i/>
          <w:iCs/>
          <w:noProof/>
          <w:sz w:val="24"/>
          <w:szCs w:val="24"/>
          <w14:ligatures w14:val="standardContextual"/>
        </w:rPr>
        <w:t>pan</w:t>
      </w:r>
      <w:r>
        <w:rPr>
          <w:rFonts w:ascii="Times New Roman" w:hAnsi="Times New Roman" w:cs="Times New Roman"/>
          <w:i/>
          <w:iCs/>
          <w:noProof/>
          <w:sz w:val="24"/>
          <w:szCs w:val="24"/>
          <w14:ligatures w14:val="standardContextual"/>
        </w:rPr>
        <w:t>.</w:t>
      </w:r>
    </w:p>
    <w:p w14:paraId="58406C00" w14:textId="2C3EE4B5"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03D8BF36" wp14:editId="07F2B618">
            <wp:extent cx="5943600" cy="2691130"/>
            <wp:effectExtent l="0" t="0" r="0" b="1270"/>
            <wp:docPr id="993468152" name="Picture 1" descr="A graph showing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8152" name="Picture 1" descr="A graph showing the stock market&#10;&#10;Description automatically generated"/>
                    <pic:cNvPicPr/>
                  </pic:nvPicPr>
                  <pic:blipFill>
                    <a:blip r:embed="rId14"/>
                    <a:stretch>
                      <a:fillRect/>
                    </a:stretch>
                  </pic:blipFill>
                  <pic:spPr>
                    <a:xfrm>
                      <a:off x="0" y="0"/>
                      <a:ext cx="5963949" cy="2700344"/>
                    </a:xfrm>
                    <a:prstGeom prst="rect">
                      <a:avLst/>
                    </a:prstGeom>
                  </pic:spPr>
                </pic:pic>
              </a:graphicData>
            </a:graphic>
          </wp:inline>
        </w:drawing>
      </w:r>
    </w:p>
    <w:p w14:paraId="6DF3561F" w14:textId="77777777" w:rsidR="0000340E" w:rsidRPr="00684E6A" w:rsidRDefault="0000340E" w:rsidP="0000340E">
      <w:pPr>
        <w:tabs>
          <w:tab w:val="left" w:pos="3068"/>
        </w:tabs>
        <w:spacing w:line="480" w:lineRule="auto"/>
        <w:ind w:right="-720"/>
        <w:rPr>
          <w:rFonts w:ascii="Times New Roman" w:hAnsi="Times New Roman" w:cs="Times New Roman"/>
          <w:noProof/>
          <w14:ligatures w14:val="standardContextual"/>
        </w:rPr>
      </w:pPr>
      <w:r w:rsidRPr="00684E6A">
        <w:rPr>
          <w:rFonts w:ascii="Times New Roman" w:hAnsi="Times New Roman" w:cs="Times New Roman"/>
          <w:i/>
          <w:iCs/>
          <w:noProof/>
          <w14:ligatures w14:val="standardContextual"/>
        </w:rPr>
        <w:t xml:space="preserve">Note. </w:t>
      </w:r>
      <w:r w:rsidRPr="00684E6A">
        <w:rPr>
          <w:rFonts w:ascii="Times New Roman" w:hAnsi="Times New Roman" w:cs="Times New Roman"/>
          <w:noProof/>
          <w14:ligatures w14:val="standardContextual"/>
        </w:rPr>
        <w:t>Orignal and Estimated (STL’s Trend &amp; Seasonal) projection.</w:t>
      </w:r>
    </w:p>
    <w:p w14:paraId="6F71706F" w14:textId="77777777" w:rsidR="0000340E"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p>
    <w:p w14:paraId="76DEC2F2" w14:textId="77777777"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lastRenderedPageBreak/>
        <w:t>Figure 1</w:t>
      </w:r>
      <w:r>
        <w:rPr>
          <w:rFonts w:ascii="Times New Roman" w:eastAsiaTheme="minorHAnsi" w:hAnsi="Times New Roman" w:cs="Times New Roman"/>
          <w:b/>
          <w:sz w:val="24"/>
          <w:szCs w:val="24"/>
          <w:shd w:val="clear" w:color="auto" w:fill="FFFFFF"/>
          <w:lang w:val="en-US"/>
        </w:rPr>
        <w:t>c</w:t>
      </w:r>
    </w:p>
    <w:p w14:paraId="4D86A0B2" w14:textId="677306A4" w:rsidR="00F9646D" w:rsidRDefault="0000340E" w:rsidP="0000340E">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hAnsi="Times New Roman" w:cs="Times New Roman"/>
          <w:i/>
          <w:iCs/>
          <w:noProof/>
          <w:sz w:val="24"/>
          <w:szCs w:val="24"/>
          <w14:ligatures w14:val="standardContextual"/>
        </w:rPr>
        <w:t xml:space="preserve">Amazon: </w:t>
      </w:r>
      <w:r w:rsidRPr="001C62B2">
        <w:rPr>
          <w:rFonts w:ascii="Times New Roman" w:hAnsi="Times New Roman" w:cs="Times New Roman"/>
          <w:i/>
          <w:iCs/>
          <w:noProof/>
          <w:sz w:val="24"/>
          <w:szCs w:val="24"/>
          <w14:ligatures w14:val="standardContextual"/>
        </w:rPr>
        <w:t xml:space="preserve">STL decomposision </w:t>
      </w:r>
      <w:r>
        <w:rPr>
          <w:rFonts w:ascii="Times New Roman" w:hAnsi="Times New Roman" w:cs="Times New Roman"/>
          <w:i/>
          <w:iCs/>
          <w:noProof/>
          <w:sz w:val="24"/>
          <w:szCs w:val="24"/>
          <w14:ligatures w14:val="standardContextual"/>
        </w:rPr>
        <w:t>R</w:t>
      </w:r>
      <w:r w:rsidRPr="001C62B2">
        <w:rPr>
          <w:rFonts w:ascii="Times New Roman" w:hAnsi="Times New Roman" w:cs="Times New Roman"/>
          <w:i/>
          <w:iCs/>
          <w:noProof/>
          <w:sz w:val="24"/>
          <w:szCs w:val="24"/>
          <w14:ligatures w14:val="standardContextual"/>
        </w:rPr>
        <w:t xml:space="preserve">esidual </w:t>
      </w:r>
      <w:r>
        <w:rPr>
          <w:rFonts w:ascii="Times New Roman" w:hAnsi="Times New Roman" w:cs="Times New Roman"/>
          <w:i/>
          <w:iCs/>
          <w:noProof/>
          <w:sz w:val="24"/>
          <w:szCs w:val="24"/>
          <w14:ligatures w14:val="standardContextual"/>
        </w:rPr>
        <w:t>at Thresholds</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 xml:space="preserve">of </w:t>
      </w:r>
      <w:r>
        <w:rPr>
          <w:rFonts w:ascii="Times New Roman" w:hAnsi="Times New Roman" w:cs="Times New Roman"/>
          <w:i/>
          <w:iCs/>
          <w:noProof/>
          <w:sz w:val="24"/>
          <w:szCs w:val="24"/>
          <w14:ligatures w14:val="standardContextual"/>
        </w:rPr>
        <w:sym w:font="Symbol" w:char="F0B1"/>
      </w:r>
      <w:r>
        <w:rPr>
          <w:rFonts w:ascii="Times New Roman" w:hAnsi="Times New Roman" w:cs="Times New Roman"/>
          <w:i/>
          <w:iCs/>
          <w:noProof/>
          <w:sz w:val="24"/>
          <w:szCs w:val="24"/>
          <w14:ligatures w14:val="standardContextual"/>
        </w:rPr>
        <w:t xml:space="preserve"> </w:t>
      </w:r>
      <w:r w:rsidRPr="001C62B2">
        <w:rPr>
          <w:rFonts w:ascii="Times New Roman" w:hAnsi="Times New Roman" w:cs="Times New Roman"/>
          <w:i/>
          <w:iCs/>
          <w:noProof/>
          <w:sz w:val="24"/>
          <w:szCs w:val="24"/>
          <w14:ligatures w14:val="standardContextual"/>
        </w:rPr>
        <w:t xml:space="preserve">3 Std Dev of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p>
    <w:p w14:paraId="771FAC75" w14:textId="7787878D" w:rsidR="00F9646D" w:rsidRDefault="0000340E" w:rsidP="00F9646D">
      <w:pPr>
        <w:tabs>
          <w:tab w:val="left" w:pos="3068"/>
        </w:tabs>
        <w:spacing w:line="480" w:lineRule="auto"/>
        <w:rPr>
          <w:rFonts w:ascii="Times New Roman" w:eastAsiaTheme="minorHAnsi" w:hAnsi="Times New Roman" w:cs="Times New Roman"/>
          <w:i/>
          <w:sz w:val="24"/>
          <w:szCs w:val="24"/>
          <w:shd w:val="clear" w:color="auto" w:fill="FFFFFF"/>
          <w:lang w:val="en-US"/>
        </w:rPr>
      </w:pPr>
      <w:r w:rsidRPr="0000340E">
        <w:rPr>
          <w:rFonts w:ascii="Times New Roman" w:eastAsiaTheme="minorHAnsi" w:hAnsi="Times New Roman" w:cs="Times New Roman"/>
          <w:i/>
          <w:noProof/>
          <w:sz w:val="24"/>
          <w:szCs w:val="24"/>
          <w:shd w:val="clear" w:color="auto" w:fill="FFFFFF"/>
          <w:lang w:val="en-US"/>
        </w:rPr>
        <w:drawing>
          <wp:inline distT="0" distB="0" distL="0" distR="0" wp14:anchorId="25681F51" wp14:editId="086D351E">
            <wp:extent cx="5943600" cy="2667000"/>
            <wp:effectExtent l="0" t="0" r="0" b="0"/>
            <wp:docPr id="573355366"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5366" name="Picture 1" descr="A graph showing a sound wave&#10;&#10;Description automatically generated"/>
                    <pic:cNvPicPr/>
                  </pic:nvPicPr>
                  <pic:blipFill>
                    <a:blip r:embed="rId15"/>
                    <a:stretch>
                      <a:fillRect/>
                    </a:stretch>
                  </pic:blipFill>
                  <pic:spPr>
                    <a:xfrm>
                      <a:off x="0" y="0"/>
                      <a:ext cx="5943600" cy="2667000"/>
                    </a:xfrm>
                    <a:prstGeom prst="rect">
                      <a:avLst/>
                    </a:prstGeom>
                  </pic:spPr>
                </pic:pic>
              </a:graphicData>
            </a:graphic>
          </wp:inline>
        </w:drawing>
      </w:r>
    </w:p>
    <w:p w14:paraId="30BDBE92" w14:textId="77777777" w:rsidR="0000340E"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0CB50C5B" w14:textId="2B3BD095"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d</w:t>
      </w:r>
    </w:p>
    <w:p w14:paraId="3358436F" w14:textId="3F01ADE1" w:rsidR="00F9646D"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5-yr T</w:t>
      </w:r>
      <w:r w:rsidRPr="001C62B2">
        <w:rPr>
          <w:rFonts w:ascii="Times New Roman" w:hAnsi="Times New Roman" w:cs="Times New Roman"/>
          <w:i/>
          <w:iCs/>
          <w:noProof/>
          <w:sz w:val="24"/>
          <w:szCs w:val="24"/>
          <w14:ligatures w14:val="standardContextual"/>
        </w:rPr>
        <w:t xml:space="preserve">ime </w:t>
      </w:r>
      <w:r>
        <w:rPr>
          <w:rFonts w:ascii="Times New Roman" w:hAnsi="Times New Roman" w:cs="Times New Roman"/>
          <w:i/>
          <w:iCs/>
          <w:noProof/>
          <w:sz w:val="24"/>
          <w:szCs w:val="24"/>
          <w14:ligatures w14:val="standardContextual"/>
        </w:rPr>
        <w:t>S</w:t>
      </w:r>
      <w:r w:rsidRPr="001C62B2">
        <w:rPr>
          <w:rFonts w:ascii="Times New Roman" w:hAnsi="Times New Roman" w:cs="Times New Roman"/>
          <w:i/>
          <w:iCs/>
          <w:noProof/>
          <w:sz w:val="24"/>
          <w:szCs w:val="24"/>
          <w14:ligatures w14:val="standardContextual"/>
        </w:rPr>
        <w:t>eries with</w:t>
      </w:r>
      <w:r>
        <w:rPr>
          <w:rFonts w:ascii="Times New Roman" w:hAnsi="Times New Roman" w:cs="Times New Roman"/>
          <w:i/>
          <w:iCs/>
          <w:noProof/>
          <w:sz w:val="24"/>
          <w:szCs w:val="24"/>
          <w14:ligatures w14:val="standardContextual"/>
        </w:rPr>
        <w:t xml:space="preserve"> M</w:t>
      </w:r>
      <w:r w:rsidRPr="001C62B2">
        <w:rPr>
          <w:rFonts w:ascii="Times New Roman" w:hAnsi="Times New Roman" w:cs="Times New Roman"/>
          <w:i/>
          <w:iCs/>
          <w:noProof/>
          <w:sz w:val="24"/>
          <w:szCs w:val="24"/>
          <w14:ligatures w14:val="standardContextual"/>
        </w:rPr>
        <w:t xml:space="preserve">arked </w:t>
      </w:r>
      <w:r>
        <w:rPr>
          <w:rFonts w:ascii="Times New Roman" w:hAnsi="Times New Roman" w:cs="Times New Roman"/>
          <w:i/>
          <w:iCs/>
          <w:noProof/>
          <w:sz w:val="24"/>
          <w:szCs w:val="24"/>
          <w14:ligatures w14:val="standardContextual"/>
        </w:rPr>
        <w:t>A</w:t>
      </w:r>
      <w:r w:rsidRPr="001C62B2">
        <w:rPr>
          <w:rFonts w:ascii="Times New Roman" w:hAnsi="Times New Roman" w:cs="Times New Roman"/>
          <w:i/>
          <w:iCs/>
          <w:noProof/>
          <w:sz w:val="24"/>
          <w:szCs w:val="24"/>
          <w14:ligatures w14:val="standardContextual"/>
        </w:rPr>
        <w:t xml:space="preserve">nomalies </w:t>
      </w:r>
      <w:r>
        <w:rPr>
          <w:rFonts w:ascii="Times New Roman" w:hAnsi="Times New Roman" w:cs="Times New Roman"/>
          <w:i/>
          <w:iCs/>
          <w:noProof/>
          <w:sz w:val="24"/>
          <w:szCs w:val="24"/>
          <w14:ligatures w14:val="standardContextual"/>
        </w:rPr>
        <w:t>O</w:t>
      </w:r>
      <w:r w:rsidRPr="001C62B2">
        <w:rPr>
          <w:rFonts w:ascii="Times New Roman" w:hAnsi="Times New Roman" w:cs="Times New Roman"/>
          <w:i/>
          <w:iCs/>
          <w:noProof/>
          <w:sz w:val="24"/>
          <w:szCs w:val="24"/>
          <w14:ligatures w14:val="standardContextual"/>
        </w:rPr>
        <w:t xml:space="preserve">utside of 99.7% </w:t>
      </w:r>
      <w:r>
        <w:rPr>
          <w:rFonts w:ascii="Times New Roman" w:hAnsi="Times New Roman" w:cs="Times New Roman"/>
          <w:i/>
          <w:iCs/>
          <w:noProof/>
          <w:sz w:val="24"/>
          <w:szCs w:val="24"/>
          <w14:ligatures w14:val="standardContextual"/>
        </w:rPr>
        <w:t>N</w:t>
      </w:r>
      <w:r w:rsidRPr="001C62B2">
        <w:rPr>
          <w:rFonts w:ascii="Times New Roman" w:hAnsi="Times New Roman" w:cs="Times New Roman"/>
          <w:i/>
          <w:iCs/>
          <w:noProof/>
          <w:sz w:val="24"/>
          <w:szCs w:val="24"/>
          <w14:ligatures w14:val="standardContextual"/>
        </w:rPr>
        <w:t xml:space="preserve">ormal </w:t>
      </w:r>
      <w:r>
        <w:rPr>
          <w:rFonts w:ascii="Times New Roman" w:hAnsi="Times New Roman" w:cs="Times New Roman"/>
          <w:i/>
          <w:iCs/>
          <w:noProof/>
          <w:sz w:val="24"/>
          <w:szCs w:val="24"/>
          <w14:ligatures w14:val="standardContextual"/>
        </w:rPr>
        <w:t>D</w:t>
      </w:r>
      <w:r w:rsidRPr="001C62B2">
        <w:rPr>
          <w:rFonts w:ascii="Times New Roman" w:hAnsi="Times New Roman" w:cs="Times New Roman"/>
          <w:i/>
          <w:iCs/>
          <w:noProof/>
          <w:sz w:val="24"/>
          <w:szCs w:val="24"/>
          <w14:ligatures w14:val="standardContextual"/>
        </w:rPr>
        <w:t>istribution</w:t>
      </w:r>
      <w:r>
        <w:rPr>
          <w:rFonts w:ascii="Times New Roman" w:hAnsi="Times New Roman" w:cs="Times New Roman"/>
          <w:i/>
          <w:iCs/>
          <w:noProof/>
          <w:sz w:val="24"/>
          <w:szCs w:val="24"/>
          <w14:ligatures w14:val="standardContextual"/>
        </w:rPr>
        <w:t>.</w:t>
      </w:r>
    </w:p>
    <w:p w14:paraId="46EAC400" w14:textId="57364CE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5930CEAC" wp14:editId="52ECC2F7">
            <wp:extent cx="5943600" cy="2670810"/>
            <wp:effectExtent l="0" t="0" r="0" b="0"/>
            <wp:docPr id="1174172671"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671" name="Picture 1" descr="A graph with lines and numbers&#10;&#10;Description automatically generated"/>
                    <pic:cNvPicPr/>
                  </pic:nvPicPr>
                  <pic:blipFill>
                    <a:blip r:embed="rId16"/>
                    <a:stretch>
                      <a:fillRect/>
                    </a:stretch>
                  </pic:blipFill>
                  <pic:spPr>
                    <a:xfrm>
                      <a:off x="0" y="0"/>
                      <a:ext cx="5943600" cy="2670810"/>
                    </a:xfrm>
                    <a:prstGeom prst="rect">
                      <a:avLst/>
                    </a:prstGeom>
                  </pic:spPr>
                </pic:pic>
              </a:graphicData>
            </a:graphic>
          </wp:inline>
        </w:drawing>
      </w:r>
    </w:p>
    <w:p w14:paraId="15339AF3" w14:textId="77777777" w:rsidR="00CA47D2" w:rsidRDefault="00CA47D2" w:rsidP="0000340E">
      <w:pPr>
        <w:spacing w:line="480" w:lineRule="auto"/>
        <w:ind w:left="720" w:hanging="720"/>
        <w:rPr>
          <w:rFonts w:ascii="Times New Roman" w:eastAsiaTheme="minorHAnsi" w:hAnsi="Times New Roman" w:cs="Times New Roman"/>
          <w:b/>
          <w:sz w:val="24"/>
          <w:szCs w:val="24"/>
          <w:shd w:val="clear" w:color="auto" w:fill="FFFFFF"/>
          <w:lang w:val="en-US"/>
        </w:rPr>
      </w:pPr>
    </w:p>
    <w:p w14:paraId="684809B1" w14:textId="05407776" w:rsidR="0000340E" w:rsidRPr="007B22B5" w:rsidRDefault="0000340E" w:rsidP="0000340E">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Figure 1</w:t>
      </w:r>
      <w:r>
        <w:rPr>
          <w:rFonts w:ascii="Times New Roman" w:eastAsiaTheme="minorHAnsi" w:hAnsi="Times New Roman" w:cs="Times New Roman"/>
          <w:b/>
          <w:sz w:val="24"/>
          <w:szCs w:val="24"/>
          <w:shd w:val="clear" w:color="auto" w:fill="FFFFFF"/>
          <w:lang w:val="en-US"/>
        </w:rPr>
        <w:t>e</w:t>
      </w:r>
    </w:p>
    <w:p w14:paraId="16F5A1AC" w14:textId="1EB8945C" w:rsidR="0000340E" w:rsidRDefault="0000340E" w:rsidP="0000340E">
      <w:pPr>
        <w:spacing w:line="480" w:lineRule="auto"/>
        <w:rPr>
          <w:rFonts w:ascii="Times New Roman" w:hAnsi="Times New Roman" w:cs="Times New Roman"/>
          <w:i/>
          <w:iCs/>
          <w:noProof/>
          <w:sz w:val="24"/>
          <w:szCs w:val="24"/>
          <w14:ligatures w14:val="standardContextual"/>
        </w:rPr>
      </w:pPr>
      <w:r>
        <w:rPr>
          <w:rFonts w:ascii="Times New Roman" w:hAnsi="Times New Roman" w:cs="Times New Roman"/>
          <w:i/>
          <w:iCs/>
          <w:noProof/>
          <w:sz w:val="24"/>
          <w:szCs w:val="24"/>
          <w14:ligatures w14:val="standardContextual"/>
        </w:rPr>
        <w:lastRenderedPageBreak/>
        <w:t>Amazon</w:t>
      </w:r>
      <w:r w:rsidRPr="001C62B2">
        <w:rPr>
          <w:rFonts w:ascii="Times New Roman" w:hAnsi="Times New Roman" w:cs="Times New Roman"/>
          <w:i/>
          <w:iCs/>
          <w:noProof/>
          <w:sz w:val="24"/>
          <w:szCs w:val="24"/>
          <w14:ligatures w14:val="standardContextual"/>
        </w:rPr>
        <w:t xml:space="preserve"> </w:t>
      </w:r>
      <w:r>
        <w:rPr>
          <w:rFonts w:ascii="Times New Roman" w:hAnsi="Times New Roman" w:cs="Times New Roman"/>
          <w:i/>
          <w:iCs/>
          <w:noProof/>
          <w:sz w:val="24"/>
          <w:szCs w:val="24"/>
          <w14:ligatures w14:val="standardContextual"/>
        </w:rPr>
        <w:t>Price Change Vs. Days of the Week Boxplots.</w:t>
      </w:r>
    </w:p>
    <w:p w14:paraId="739BA9A5" w14:textId="3FE85C15" w:rsidR="0000340E" w:rsidRDefault="0000340E" w:rsidP="0000340E">
      <w:pPr>
        <w:spacing w:line="480" w:lineRule="auto"/>
        <w:rPr>
          <w:rFonts w:ascii="Times New Roman" w:hAnsi="Times New Roman" w:cs="Times New Roman"/>
          <w:i/>
          <w:iCs/>
          <w:noProof/>
          <w:sz w:val="24"/>
          <w:szCs w:val="24"/>
          <w14:ligatures w14:val="standardContextual"/>
        </w:rPr>
      </w:pPr>
      <w:r w:rsidRPr="0000340E">
        <w:rPr>
          <w:rFonts w:ascii="Times New Roman" w:hAnsi="Times New Roman" w:cs="Times New Roman"/>
          <w:i/>
          <w:iCs/>
          <w:noProof/>
          <w:sz w:val="24"/>
          <w:szCs w:val="24"/>
          <w14:ligatures w14:val="standardContextual"/>
        </w:rPr>
        <w:drawing>
          <wp:inline distT="0" distB="0" distL="0" distR="0" wp14:anchorId="3A745893" wp14:editId="79A1668E">
            <wp:extent cx="4110892" cy="3586050"/>
            <wp:effectExtent l="0" t="0" r="4445" b="0"/>
            <wp:docPr id="1149517693"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17693" name="Picture 1" descr="A graph of different colored squares&#10;&#10;Description automatically generated"/>
                    <pic:cNvPicPr/>
                  </pic:nvPicPr>
                  <pic:blipFill>
                    <a:blip r:embed="rId17"/>
                    <a:stretch>
                      <a:fillRect/>
                    </a:stretch>
                  </pic:blipFill>
                  <pic:spPr>
                    <a:xfrm>
                      <a:off x="0" y="0"/>
                      <a:ext cx="4155787" cy="3625213"/>
                    </a:xfrm>
                    <a:prstGeom prst="rect">
                      <a:avLst/>
                    </a:prstGeom>
                  </pic:spPr>
                </pic:pic>
              </a:graphicData>
            </a:graphic>
          </wp:inline>
        </w:drawing>
      </w:r>
    </w:p>
    <w:p w14:paraId="64A30D9E" w14:textId="67448990"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Pr>
          <w:rFonts w:ascii="Times New Roman" w:eastAsiaTheme="minorHAnsi" w:hAnsi="Times New Roman" w:cs="Times New Roman"/>
          <w:b/>
          <w:sz w:val="24"/>
          <w:szCs w:val="24"/>
          <w:shd w:val="clear" w:color="auto" w:fill="FFFFFF"/>
          <w:lang w:val="en-US"/>
        </w:rPr>
        <w:t>3</w:t>
      </w:r>
      <w:r w:rsidR="006A01A3">
        <w:rPr>
          <w:rFonts w:ascii="Times New Roman" w:eastAsiaTheme="minorHAnsi" w:hAnsi="Times New Roman" w:cs="Times New Roman"/>
          <w:b/>
          <w:sz w:val="24"/>
          <w:szCs w:val="24"/>
          <w:shd w:val="clear" w:color="auto" w:fill="FFFFFF"/>
          <w:lang w:val="en-US"/>
        </w:rPr>
        <w:t>a</w:t>
      </w:r>
    </w:p>
    <w:p w14:paraId="5532504C" w14:textId="2CF63884" w:rsidR="0000340E" w:rsidRP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SPY500 ACF and PACF Plots. </w:t>
      </w:r>
      <w:r w:rsidRPr="007B22B5">
        <w:rPr>
          <w:rFonts w:ascii="Times New Roman" w:eastAsiaTheme="minorHAnsi" w:hAnsi="Times New Roman" w:cs="Times New Roman"/>
          <w:i/>
          <w:sz w:val="24"/>
          <w:szCs w:val="24"/>
          <w:shd w:val="clear" w:color="auto" w:fill="FFFFFF"/>
          <w:lang w:val="en-US"/>
        </w:rPr>
        <w:t xml:space="preserve"> </w:t>
      </w:r>
    </w:p>
    <w:p w14:paraId="139A83A4" w14:textId="71BDAD3C" w:rsidR="009C2E9A" w:rsidRDefault="009C2E9A" w:rsidP="009C2E9A">
      <w:pPr>
        <w:spacing w:line="480" w:lineRule="auto"/>
        <w:rPr>
          <w:noProof/>
          <w14:ligatures w14:val="standardContextual"/>
        </w:rPr>
      </w:pPr>
      <w:r w:rsidRPr="00EC3F95">
        <w:rPr>
          <w:noProof/>
        </w:rPr>
        <w:drawing>
          <wp:inline distT="0" distB="0" distL="0" distR="0" wp14:anchorId="3D95D770" wp14:editId="3876BF53">
            <wp:extent cx="2951747" cy="2210027"/>
            <wp:effectExtent l="0" t="0" r="0" b="0"/>
            <wp:docPr id="192529033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0332" name="Picture 1" descr="A graph with blue dots&#10;&#10;Description automatically generated"/>
                    <pic:cNvPicPr/>
                  </pic:nvPicPr>
                  <pic:blipFill>
                    <a:blip r:embed="rId18"/>
                    <a:stretch>
                      <a:fillRect/>
                    </a:stretch>
                  </pic:blipFill>
                  <pic:spPr>
                    <a:xfrm>
                      <a:off x="0" y="0"/>
                      <a:ext cx="2993680" cy="2241423"/>
                    </a:xfrm>
                    <a:prstGeom prst="rect">
                      <a:avLst/>
                    </a:prstGeom>
                  </pic:spPr>
                </pic:pic>
              </a:graphicData>
            </a:graphic>
          </wp:inline>
        </w:drawing>
      </w:r>
      <w:r w:rsidRPr="00EC3F95">
        <w:rPr>
          <w:noProof/>
          <w14:ligatures w14:val="standardContextual"/>
        </w:rPr>
        <w:t xml:space="preserve"> </w:t>
      </w:r>
      <w:r w:rsidRPr="00EC3F95">
        <w:rPr>
          <w:noProof/>
        </w:rPr>
        <w:drawing>
          <wp:inline distT="0" distB="0" distL="0" distR="0" wp14:anchorId="3E96B29D" wp14:editId="364EF43F">
            <wp:extent cx="2799347" cy="2093530"/>
            <wp:effectExtent l="0" t="0" r="0" b="2540"/>
            <wp:docPr id="45823988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9885" name="Picture 1" descr="A graph with blue dots&#10;&#10;Description automatically generated"/>
                    <pic:cNvPicPr/>
                  </pic:nvPicPr>
                  <pic:blipFill>
                    <a:blip r:embed="rId19"/>
                    <a:stretch>
                      <a:fillRect/>
                    </a:stretch>
                  </pic:blipFill>
                  <pic:spPr>
                    <a:xfrm>
                      <a:off x="0" y="0"/>
                      <a:ext cx="2830523" cy="2116845"/>
                    </a:xfrm>
                    <a:prstGeom prst="rect">
                      <a:avLst/>
                    </a:prstGeom>
                  </pic:spPr>
                </pic:pic>
              </a:graphicData>
            </a:graphic>
          </wp:inline>
        </w:drawing>
      </w:r>
    </w:p>
    <w:p w14:paraId="1358FED9" w14:textId="77777777" w:rsidR="00F757D9" w:rsidRPr="00F757D9" w:rsidRDefault="00F757D9" w:rsidP="009C2E9A">
      <w:pPr>
        <w:spacing w:line="480" w:lineRule="auto"/>
        <w:rPr>
          <w:noProof/>
          <w14:ligatures w14:val="standardContextual"/>
        </w:rPr>
      </w:pPr>
    </w:p>
    <w:p w14:paraId="75D53919" w14:textId="0ABF84E7" w:rsidR="004B0A0F" w:rsidRPr="007B22B5" w:rsidRDefault="004B0A0F" w:rsidP="004B0A0F">
      <w:pPr>
        <w:spacing w:line="480" w:lineRule="auto"/>
        <w:ind w:left="720" w:hanging="720"/>
        <w:rPr>
          <w:rFonts w:ascii="Times New Roman" w:eastAsiaTheme="minorHAnsi" w:hAnsi="Times New Roman" w:cs="Times New Roman"/>
          <w:b/>
          <w:sz w:val="24"/>
          <w:szCs w:val="24"/>
          <w:shd w:val="clear" w:color="auto" w:fill="FFFFFF"/>
          <w:lang w:val="en-US"/>
        </w:rPr>
      </w:pPr>
      <w:r w:rsidRPr="007B22B5">
        <w:rPr>
          <w:rFonts w:ascii="Times New Roman" w:eastAsiaTheme="minorHAnsi" w:hAnsi="Times New Roman" w:cs="Times New Roman"/>
          <w:b/>
          <w:sz w:val="24"/>
          <w:szCs w:val="24"/>
          <w:shd w:val="clear" w:color="auto" w:fill="FFFFFF"/>
          <w:lang w:val="en-US"/>
        </w:rPr>
        <w:t xml:space="preserve">Figure </w:t>
      </w:r>
      <w:r w:rsidR="006A01A3">
        <w:rPr>
          <w:rFonts w:ascii="Times New Roman" w:eastAsiaTheme="minorHAnsi" w:hAnsi="Times New Roman" w:cs="Times New Roman"/>
          <w:b/>
          <w:sz w:val="24"/>
          <w:szCs w:val="24"/>
          <w:shd w:val="clear" w:color="auto" w:fill="FFFFFF"/>
          <w:lang w:val="en-US"/>
        </w:rPr>
        <w:t>3b</w:t>
      </w:r>
    </w:p>
    <w:p w14:paraId="6D1D0697" w14:textId="77777777" w:rsidR="004B0A0F" w:rsidRDefault="004B0A0F" w:rsidP="004B0A0F">
      <w:pPr>
        <w:tabs>
          <w:tab w:val="left" w:pos="3068"/>
        </w:tabs>
        <w:spacing w:line="480" w:lineRule="auto"/>
        <w:rPr>
          <w:rFonts w:ascii="Times New Roman" w:eastAsiaTheme="minorHAnsi" w:hAnsi="Times New Roman" w:cs="Times New Roman"/>
          <w:i/>
          <w:sz w:val="24"/>
          <w:szCs w:val="24"/>
          <w:shd w:val="clear" w:color="auto" w:fill="FFFFFF"/>
          <w:lang w:val="en-US"/>
        </w:rPr>
      </w:pPr>
      <w:r>
        <w:rPr>
          <w:rFonts w:ascii="Times New Roman" w:eastAsiaTheme="minorHAnsi" w:hAnsi="Times New Roman" w:cs="Times New Roman"/>
          <w:i/>
          <w:sz w:val="24"/>
          <w:szCs w:val="24"/>
          <w:shd w:val="clear" w:color="auto" w:fill="FFFFFF"/>
          <w:lang w:val="en-US"/>
        </w:rPr>
        <w:t xml:space="preserve">Amazon ACF and PACF Plots. </w:t>
      </w:r>
      <w:r w:rsidRPr="007B22B5">
        <w:rPr>
          <w:rFonts w:ascii="Times New Roman" w:eastAsiaTheme="minorHAnsi" w:hAnsi="Times New Roman" w:cs="Times New Roman"/>
          <w:i/>
          <w:sz w:val="24"/>
          <w:szCs w:val="24"/>
          <w:shd w:val="clear" w:color="auto" w:fill="FFFFFF"/>
          <w:lang w:val="en-US"/>
        </w:rPr>
        <w:t xml:space="preserve"> </w:t>
      </w:r>
    </w:p>
    <w:p w14:paraId="13574E91" w14:textId="448F1DFC" w:rsidR="001510B4" w:rsidRDefault="009C2E9A"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r w:rsidRPr="00B53054">
        <w:rPr>
          <w:rFonts w:ascii="Times New Roman" w:hAnsi="Times New Roman" w:cs="Times New Roman"/>
          <w:noProof/>
          <w:sz w:val="24"/>
          <w:szCs w:val="24"/>
        </w:rPr>
        <w:lastRenderedPageBreak/>
        <w:drawing>
          <wp:inline distT="0" distB="0" distL="0" distR="0" wp14:anchorId="0C2298A3" wp14:editId="2646697A">
            <wp:extent cx="2831432" cy="2143238"/>
            <wp:effectExtent l="0" t="0" r="1270" b="3175"/>
            <wp:docPr id="13972842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4252" name="Picture 1" descr="A graph with blue dots&#10;&#10;Description automatically generated"/>
                    <pic:cNvPicPr/>
                  </pic:nvPicPr>
                  <pic:blipFill>
                    <a:blip r:embed="rId20"/>
                    <a:stretch>
                      <a:fillRect/>
                    </a:stretch>
                  </pic:blipFill>
                  <pic:spPr>
                    <a:xfrm>
                      <a:off x="0" y="0"/>
                      <a:ext cx="2891580" cy="2188767"/>
                    </a:xfrm>
                    <a:prstGeom prst="rect">
                      <a:avLst/>
                    </a:prstGeom>
                  </pic:spPr>
                </pic:pic>
              </a:graphicData>
            </a:graphic>
          </wp:inline>
        </w:drawing>
      </w:r>
      <w:r w:rsidRPr="00B53054">
        <w:rPr>
          <w:noProof/>
          <w14:ligatures w14:val="standardContextual"/>
        </w:rPr>
        <w:t xml:space="preserve"> </w:t>
      </w:r>
      <w:r w:rsidRPr="00B53054">
        <w:rPr>
          <w:rFonts w:ascii="Times New Roman" w:hAnsi="Times New Roman" w:cs="Times New Roman"/>
          <w:noProof/>
          <w:sz w:val="24"/>
          <w:szCs w:val="24"/>
        </w:rPr>
        <w:drawing>
          <wp:inline distT="0" distB="0" distL="0" distR="0" wp14:anchorId="76493300" wp14:editId="7136845A">
            <wp:extent cx="2801785" cy="2085474"/>
            <wp:effectExtent l="0" t="0" r="5080" b="0"/>
            <wp:docPr id="767913890"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3890" name="Picture 1" descr="A graph with blue dots and numbers&#10;&#10;Description automatically generated"/>
                    <pic:cNvPicPr/>
                  </pic:nvPicPr>
                  <pic:blipFill>
                    <a:blip r:embed="rId21"/>
                    <a:stretch>
                      <a:fillRect/>
                    </a:stretch>
                  </pic:blipFill>
                  <pic:spPr>
                    <a:xfrm>
                      <a:off x="0" y="0"/>
                      <a:ext cx="2835353" cy="2110460"/>
                    </a:xfrm>
                    <a:prstGeom prst="rect">
                      <a:avLst/>
                    </a:prstGeom>
                  </pic:spPr>
                </pic:pic>
              </a:graphicData>
            </a:graphic>
          </wp:inline>
        </w:drawing>
      </w:r>
    </w:p>
    <w:p w14:paraId="1D269193"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AD6A7BD"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4757BEDE" w14:textId="77777777" w:rsid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1AFB832E" w14:textId="77777777" w:rsidR="00F757D9" w:rsidRDefault="00F757D9"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5E67F923" w14:textId="77777777" w:rsidR="006A01A3" w:rsidRPr="006A01A3" w:rsidRDefault="006A01A3" w:rsidP="006A01A3">
      <w:pPr>
        <w:tabs>
          <w:tab w:val="left" w:pos="3068"/>
        </w:tabs>
        <w:spacing w:line="480" w:lineRule="auto"/>
        <w:rPr>
          <w:rFonts w:ascii="Times New Roman" w:eastAsiaTheme="minorHAnsi" w:hAnsi="Times New Roman" w:cs="Times New Roman"/>
          <w:i/>
          <w:sz w:val="24"/>
          <w:szCs w:val="24"/>
          <w:shd w:val="clear" w:color="auto" w:fill="FFFFFF"/>
          <w:lang w:val="en-US"/>
        </w:rPr>
      </w:pPr>
    </w:p>
    <w:p w14:paraId="2F97424E" w14:textId="51A63615"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4a</w:t>
      </w:r>
    </w:p>
    <w:p w14:paraId="29E1B06C" w14:textId="5F7C7486" w:rsidR="006A5C7B" w:rsidRPr="008C6F38" w:rsidRDefault="006A01A3" w:rsidP="008C6F38">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6A5C7B">
        <w:rPr>
          <w:rFonts w:ascii="Times New Roman" w:hAnsi="Times New Roman" w:cs="Times New Roman"/>
          <w:i/>
          <w:iCs/>
          <w:sz w:val="24"/>
          <w:szCs w:val="24"/>
        </w:rPr>
        <w:t>SES Forecast Model Plot</w:t>
      </w:r>
      <w:r>
        <w:rPr>
          <w:rFonts w:ascii="Times New Roman" w:hAnsi="Times New Roman" w:cs="Times New Roman"/>
          <w:i/>
          <w:iCs/>
          <w:sz w:val="24"/>
          <w:szCs w:val="24"/>
        </w:rPr>
        <w:t>.</w:t>
      </w:r>
    </w:p>
    <w:p w14:paraId="7363F8D1" w14:textId="7445E91D" w:rsidR="001510B4" w:rsidRPr="006A01A3" w:rsidRDefault="006A5C7B" w:rsidP="006A01A3">
      <w:pPr>
        <w:pStyle w:val="NormalWeb"/>
        <w:spacing w:before="0" w:beforeAutospacing="0" w:after="0" w:afterAutospacing="0" w:line="480" w:lineRule="auto"/>
      </w:pPr>
      <w:r w:rsidRPr="006A5C7B">
        <w:rPr>
          <w:noProof/>
        </w:rPr>
        <w:drawing>
          <wp:inline distT="0" distB="0" distL="0" distR="0" wp14:anchorId="284403D7" wp14:editId="7B335EC6">
            <wp:extent cx="5900420" cy="3254055"/>
            <wp:effectExtent l="0" t="0" r="5080" b="0"/>
            <wp:docPr id="74817670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6706" name="Picture 1" descr="A graph with blue lines&#10;&#10;Description automatically generated"/>
                    <pic:cNvPicPr/>
                  </pic:nvPicPr>
                  <pic:blipFill>
                    <a:blip r:embed="rId22"/>
                    <a:stretch>
                      <a:fillRect/>
                    </a:stretch>
                  </pic:blipFill>
                  <pic:spPr>
                    <a:xfrm>
                      <a:off x="0" y="0"/>
                      <a:ext cx="6109138" cy="3369162"/>
                    </a:xfrm>
                    <a:prstGeom prst="rect">
                      <a:avLst/>
                    </a:prstGeom>
                  </pic:spPr>
                </pic:pic>
              </a:graphicData>
            </a:graphic>
          </wp:inline>
        </w:drawing>
      </w:r>
    </w:p>
    <w:p w14:paraId="5998E4DB" w14:textId="6919B6A8" w:rsidR="006A5C7B" w:rsidRPr="00B53BD6" w:rsidRDefault="006A5C7B" w:rsidP="006A5C7B">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lastRenderedPageBreak/>
        <w:t xml:space="preserve">Figure </w:t>
      </w:r>
      <w:r w:rsidR="006A01A3">
        <w:rPr>
          <w:rFonts w:ascii="Times New Roman" w:hAnsi="Times New Roman" w:cs="Times New Roman"/>
          <w:b/>
          <w:bCs/>
          <w:sz w:val="24"/>
          <w:szCs w:val="24"/>
        </w:rPr>
        <w:t>4b</w:t>
      </w:r>
    </w:p>
    <w:p w14:paraId="7C801B01" w14:textId="25F4A1F1" w:rsidR="006A5C7B" w:rsidRDefault="006A01A3" w:rsidP="006A5C7B">
      <w:pPr>
        <w:pStyle w:val="NormalWeb"/>
        <w:spacing w:before="0" w:beforeAutospacing="0" w:after="0" w:afterAutospacing="0" w:line="480" w:lineRule="auto"/>
      </w:pPr>
      <w:r>
        <w:rPr>
          <w:i/>
          <w:iCs/>
        </w:rPr>
        <w:t xml:space="preserve">SPY500: </w:t>
      </w:r>
      <w:r w:rsidR="006A5C7B">
        <w:rPr>
          <w:i/>
          <w:iCs/>
        </w:rPr>
        <w:t>ARIMA Forecast Model Plot</w:t>
      </w:r>
      <w:r>
        <w:rPr>
          <w:i/>
          <w:iCs/>
        </w:rPr>
        <w:t>.</w:t>
      </w:r>
    </w:p>
    <w:p w14:paraId="3C1B9DCA" w14:textId="0A81338A" w:rsidR="00F757D9" w:rsidRPr="00F757D9" w:rsidRDefault="006A5C7B" w:rsidP="00F757D9">
      <w:pPr>
        <w:pStyle w:val="NormalWeb"/>
        <w:spacing w:before="0" w:beforeAutospacing="0" w:after="0" w:afterAutospacing="0" w:line="480" w:lineRule="auto"/>
      </w:pPr>
      <w:r w:rsidRPr="006A5C7B">
        <w:rPr>
          <w:noProof/>
        </w:rPr>
        <w:drawing>
          <wp:inline distT="0" distB="0" distL="0" distR="0" wp14:anchorId="7E7EE123" wp14:editId="26DB8D76">
            <wp:extent cx="5900615" cy="3107911"/>
            <wp:effectExtent l="0" t="0" r="5080" b="3810"/>
            <wp:docPr id="969939546"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9546" name="Picture 1" descr="A graph with orange and blue lines&#10;&#10;Description automatically generated"/>
                    <pic:cNvPicPr/>
                  </pic:nvPicPr>
                  <pic:blipFill>
                    <a:blip r:embed="rId23"/>
                    <a:stretch>
                      <a:fillRect/>
                    </a:stretch>
                  </pic:blipFill>
                  <pic:spPr>
                    <a:xfrm>
                      <a:off x="0" y="0"/>
                      <a:ext cx="6061039" cy="3192408"/>
                    </a:xfrm>
                    <a:prstGeom prst="rect">
                      <a:avLst/>
                    </a:prstGeom>
                  </pic:spPr>
                </pic:pic>
              </a:graphicData>
            </a:graphic>
          </wp:inline>
        </w:drawing>
      </w:r>
    </w:p>
    <w:p w14:paraId="61259D1E" w14:textId="18E7C814" w:rsidR="00B53BD6" w:rsidRPr="00B53BD6" w:rsidRDefault="00B53BD6" w:rsidP="004B7D39">
      <w:pPr>
        <w:spacing w:line="480" w:lineRule="auto"/>
        <w:rPr>
          <w:rFonts w:ascii="Times New Roman" w:hAnsi="Times New Roman" w:cs="Times New Roman"/>
          <w:b/>
          <w:bCs/>
          <w:sz w:val="24"/>
          <w:szCs w:val="24"/>
        </w:rPr>
      </w:pPr>
      <w:r w:rsidRPr="00B53BD6">
        <w:rPr>
          <w:rFonts w:ascii="Times New Roman" w:hAnsi="Times New Roman" w:cs="Times New Roman"/>
          <w:b/>
          <w:bCs/>
          <w:sz w:val="24"/>
          <w:szCs w:val="24"/>
        </w:rPr>
        <w:t xml:space="preserve">Figure </w:t>
      </w:r>
      <w:r w:rsidR="006A01A3">
        <w:rPr>
          <w:rFonts w:ascii="Times New Roman" w:hAnsi="Times New Roman" w:cs="Times New Roman"/>
          <w:b/>
          <w:bCs/>
          <w:sz w:val="24"/>
          <w:szCs w:val="24"/>
        </w:rPr>
        <w:t>4c</w:t>
      </w:r>
    </w:p>
    <w:p w14:paraId="76F96D00" w14:textId="0454029B" w:rsidR="00B53BD6" w:rsidRDefault="006A01A3" w:rsidP="004B7D39">
      <w:pPr>
        <w:spacing w:line="480" w:lineRule="auto"/>
        <w:rPr>
          <w:rFonts w:ascii="Times New Roman" w:hAnsi="Times New Roman" w:cs="Times New Roman"/>
          <w:i/>
          <w:iCs/>
          <w:sz w:val="24"/>
          <w:szCs w:val="24"/>
        </w:rPr>
      </w:pPr>
      <w:r>
        <w:rPr>
          <w:rFonts w:ascii="Times New Roman" w:hAnsi="Times New Roman" w:cs="Times New Roman"/>
          <w:i/>
          <w:iCs/>
          <w:sz w:val="24"/>
          <w:szCs w:val="24"/>
        </w:rPr>
        <w:t xml:space="preserve">SPY500: </w:t>
      </w:r>
      <w:r w:rsidR="00B53BD6">
        <w:rPr>
          <w:rFonts w:ascii="Times New Roman" w:hAnsi="Times New Roman" w:cs="Times New Roman"/>
          <w:i/>
          <w:iCs/>
          <w:sz w:val="24"/>
          <w:szCs w:val="24"/>
        </w:rPr>
        <w:t>AES Forecast Model Plot</w:t>
      </w:r>
      <w:r>
        <w:rPr>
          <w:rFonts w:ascii="Times New Roman" w:hAnsi="Times New Roman" w:cs="Times New Roman"/>
          <w:i/>
          <w:iCs/>
          <w:sz w:val="24"/>
          <w:szCs w:val="24"/>
        </w:rPr>
        <w:t>.</w:t>
      </w:r>
    </w:p>
    <w:p w14:paraId="0DBCD25F" w14:textId="6F0341C5" w:rsidR="001510B4" w:rsidRPr="00F757D9" w:rsidRDefault="005437D3" w:rsidP="0091283F">
      <w:pPr>
        <w:spacing w:line="480" w:lineRule="auto"/>
        <w:rPr>
          <w:rFonts w:ascii="Times New Roman" w:hAnsi="Times New Roman" w:cs="Times New Roman"/>
          <w:i/>
          <w:iCs/>
          <w:sz w:val="24"/>
          <w:szCs w:val="24"/>
        </w:rPr>
      </w:pPr>
      <w:r w:rsidRPr="005437D3">
        <w:rPr>
          <w:rFonts w:ascii="Times New Roman" w:hAnsi="Times New Roman" w:cs="Times New Roman"/>
          <w:i/>
          <w:iCs/>
          <w:noProof/>
          <w:sz w:val="24"/>
          <w:szCs w:val="24"/>
        </w:rPr>
        <w:drawing>
          <wp:inline distT="0" distB="0" distL="0" distR="0" wp14:anchorId="7F80DD9A" wp14:editId="72BA4558">
            <wp:extent cx="5900615" cy="3169690"/>
            <wp:effectExtent l="0" t="0" r="5080" b="5715"/>
            <wp:docPr id="2066775361"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5361" name="Picture 1" descr="A graph with orange and blue lines&#10;&#10;Description automatically generated"/>
                    <pic:cNvPicPr/>
                  </pic:nvPicPr>
                  <pic:blipFill>
                    <a:blip r:embed="rId24"/>
                    <a:stretch>
                      <a:fillRect/>
                    </a:stretch>
                  </pic:blipFill>
                  <pic:spPr>
                    <a:xfrm>
                      <a:off x="0" y="0"/>
                      <a:ext cx="5975527" cy="3209931"/>
                    </a:xfrm>
                    <a:prstGeom prst="rect">
                      <a:avLst/>
                    </a:prstGeom>
                  </pic:spPr>
                </pic:pic>
              </a:graphicData>
            </a:graphic>
          </wp:inline>
        </w:drawing>
      </w:r>
    </w:p>
    <w:p w14:paraId="773822CA" w14:textId="535E7860" w:rsidR="0091283F" w:rsidRPr="0091283F" w:rsidRDefault="0091283F" w:rsidP="0091283F">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sidR="006A01A3">
        <w:rPr>
          <w:rFonts w:ascii="Times New Roman" w:hAnsi="Times New Roman" w:cs="Times New Roman"/>
          <w:b/>
          <w:iCs/>
          <w:sz w:val="24"/>
          <w:szCs w:val="24"/>
        </w:rPr>
        <w:t>4d</w:t>
      </w:r>
    </w:p>
    <w:p w14:paraId="4C1CAD60" w14:textId="360227A9" w:rsidR="0091283F" w:rsidRPr="0091283F" w:rsidRDefault="006A01A3" w:rsidP="0091283F">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SPY500: </w:t>
      </w:r>
      <w:r w:rsidR="0091283F" w:rsidRPr="0091283F">
        <w:rPr>
          <w:rFonts w:ascii="Times New Roman" w:hAnsi="Times New Roman" w:cs="Times New Roman"/>
          <w:bCs/>
          <w:i/>
          <w:sz w:val="24"/>
          <w:szCs w:val="24"/>
        </w:rPr>
        <w:t xml:space="preserve">Logistic </w:t>
      </w:r>
      <w:r w:rsidR="006A3D73">
        <w:rPr>
          <w:rFonts w:ascii="Times New Roman" w:hAnsi="Times New Roman" w:cs="Times New Roman"/>
          <w:bCs/>
          <w:i/>
          <w:sz w:val="24"/>
          <w:szCs w:val="24"/>
        </w:rPr>
        <w:t>R</w:t>
      </w:r>
      <w:r w:rsidR="0091283F" w:rsidRPr="0091283F">
        <w:rPr>
          <w:rFonts w:ascii="Times New Roman" w:hAnsi="Times New Roman" w:cs="Times New Roman"/>
          <w:bCs/>
          <w:i/>
          <w:sz w:val="24"/>
          <w:szCs w:val="24"/>
        </w:rPr>
        <w:t xml:space="preserve">egression </w:t>
      </w:r>
      <w:r w:rsidR="006A3D73">
        <w:rPr>
          <w:rFonts w:ascii="Times New Roman" w:hAnsi="Times New Roman" w:cs="Times New Roman"/>
          <w:bCs/>
          <w:i/>
          <w:sz w:val="24"/>
          <w:szCs w:val="24"/>
        </w:rPr>
        <w:t>C</w:t>
      </w:r>
      <w:r w:rsidR="0091283F" w:rsidRPr="0091283F">
        <w:rPr>
          <w:rFonts w:ascii="Times New Roman" w:hAnsi="Times New Roman" w:cs="Times New Roman"/>
          <w:bCs/>
          <w:i/>
          <w:sz w:val="24"/>
          <w:szCs w:val="24"/>
        </w:rPr>
        <w:t xml:space="preserve">onfusion </w:t>
      </w:r>
      <w:r w:rsidR="006A3D73">
        <w:rPr>
          <w:rFonts w:ascii="Times New Roman" w:hAnsi="Times New Roman" w:cs="Times New Roman"/>
          <w:bCs/>
          <w:i/>
          <w:sz w:val="24"/>
          <w:szCs w:val="24"/>
        </w:rPr>
        <w:t>M</w:t>
      </w:r>
      <w:r w:rsidR="0091283F" w:rsidRPr="0091283F">
        <w:rPr>
          <w:rFonts w:ascii="Times New Roman" w:hAnsi="Times New Roman" w:cs="Times New Roman"/>
          <w:bCs/>
          <w:i/>
          <w:sz w:val="24"/>
          <w:szCs w:val="24"/>
        </w:rPr>
        <w:t>atrix</w:t>
      </w:r>
      <w:r w:rsidR="005F1A92">
        <w:rPr>
          <w:rFonts w:ascii="Times New Roman" w:hAnsi="Times New Roman" w:cs="Times New Roman"/>
          <w:bCs/>
          <w:i/>
          <w:sz w:val="24"/>
          <w:szCs w:val="24"/>
        </w:rPr>
        <w:t>.</w:t>
      </w:r>
    </w:p>
    <w:p w14:paraId="54C4A1B9" w14:textId="77777777" w:rsidR="005F1A92" w:rsidRDefault="006A01A3" w:rsidP="006A01A3">
      <w:pPr>
        <w:spacing w:line="480" w:lineRule="auto"/>
        <w:rPr>
          <w:rFonts w:ascii="Times New Roman" w:hAnsi="Times New Roman" w:cs="Times New Roman"/>
          <w:bCs/>
          <w:iCs/>
          <w:sz w:val="24"/>
          <w:szCs w:val="24"/>
        </w:rPr>
      </w:pPr>
      <w:r w:rsidRPr="006A01A3">
        <w:rPr>
          <w:rFonts w:ascii="Times New Roman" w:hAnsi="Times New Roman" w:cs="Times New Roman"/>
          <w:bCs/>
          <w:iCs/>
          <w:noProof/>
          <w:sz w:val="24"/>
          <w:szCs w:val="24"/>
        </w:rPr>
        <w:drawing>
          <wp:inline distT="0" distB="0" distL="0" distR="0" wp14:anchorId="5CF84484" wp14:editId="07939931">
            <wp:extent cx="2899111" cy="3360615"/>
            <wp:effectExtent l="0" t="0" r="0" b="5080"/>
            <wp:docPr id="7534945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4590" name="Picture 1" descr="A screenshot of a graph&#10;&#10;Description automatically generated"/>
                    <pic:cNvPicPr/>
                  </pic:nvPicPr>
                  <pic:blipFill>
                    <a:blip r:embed="rId25"/>
                    <a:stretch>
                      <a:fillRect/>
                    </a:stretch>
                  </pic:blipFill>
                  <pic:spPr>
                    <a:xfrm>
                      <a:off x="0" y="0"/>
                      <a:ext cx="2955002" cy="3425404"/>
                    </a:xfrm>
                    <a:prstGeom prst="rect">
                      <a:avLst/>
                    </a:prstGeom>
                  </pic:spPr>
                </pic:pic>
              </a:graphicData>
            </a:graphic>
          </wp:inline>
        </w:drawing>
      </w:r>
    </w:p>
    <w:p w14:paraId="48C34D62" w14:textId="3E4E1692" w:rsidR="006A01A3" w:rsidRPr="005F1A92" w:rsidRDefault="006A01A3" w:rsidP="006A01A3">
      <w:pPr>
        <w:spacing w:line="480" w:lineRule="auto"/>
        <w:rPr>
          <w:rFonts w:ascii="Times New Roman" w:hAnsi="Times New Roman" w:cs="Times New Roman"/>
          <w:bCs/>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4e</w:t>
      </w:r>
    </w:p>
    <w:p w14:paraId="077C7F99" w14:textId="192B87B7" w:rsidR="006A01A3" w:rsidRPr="0091283F" w:rsidRDefault="006A01A3" w:rsidP="006A01A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SPY500: </w:t>
      </w:r>
      <w:r w:rsidR="002163D5" w:rsidRPr="002163D5">
        <w:rPr>
          <w:rFonts w:ascii="Times New Roman" w:hAnsi="Times New Roman" w:cs="Times New Roman"/>
          <w:bCs/>
          <w:i/>
          <w:sz w:val="24"/>
          <w:szCs w:val="24"/>
        </w:rPr>
        <w:t>Cross-sectional MLP (Neural Network) Model</w:t>
      </w:r>
      <w:r w:rsidR="002163D5">
        <w:rPr>
          <w:rFonts w:ascii="Times New Roman" w:hAnsi="Times New Roman" w:cs="Times New Roman"/>
          <w:bCs/>
          <w:i/>
          <w:sz w:val="24"/>
          <w:szCs w:val="24"/>
        </w:rPr>
        <w:t xml:space="preserve"> Confusion Matrix</w:t>
      </w:r>
      <w:r w:rsidR="005F1A92">
        <w:rPr>
          <w:rFonts w:ascii="Times New Roman" w:hAnsi="Times New Roman" w:cs="Times New Roman"/>
          <w:bCs/>
          <w:i/>
          <w:sz w:val="24"/>
          <w:szCs w:val="24"/>
        </w:rPr>
        <w:t>.</w:t>
      </w:r>
    </w:p>
    <w:p w14:paraId="5899A2FC" w14:textId="53785D1E" w:rsidR="00961890" w:rsidRDefault="002163D5" w:rsidP="008F71A3">
      <w:pPr>
        <w:pStyle w:val="NormalWeb"/>
        <w:spacing w:before="0" w:beforeAutospacing="0" w:after="0" w:afterAutospacing="0" w:line="480" w:lineRule="auto"/>
      </w:pPr>
      <w:r w:rsidRPr="002163D5">
        <w:rPr>
          <w:noProof/>
        </w:rPr>
        <w:drawing>
          <wp:inline distT="0" distB="0" distL="0" distR="0" wp14:anchorId="4B993B36" wp14:editId="3B1B1619">
            <wp:extent cx="2954215" cy="3431119"/>
            <wp:effectExtent l="0" t="0" r="5080" b="0"/>
            <wp:docPr id="4453550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047" name="Picture 1" descr="A screenshot of a graph&#10;&#10;Description automatically generated"/>
                    <pic:cNvPicPr/>
                  </pic:nvPicPr>
                  <pic:blipFill>
                    <a:blip r:embed="rId26"/>
                    <a:stretch>
                      <a:fillRect/>
                    </a:stretch>
                  </pic:blipFill>
                  <pic:spPr>
                    <a:xfrm>
                      <a:off x="0" y="0"/>
                      <a:ext cx="3025083" cy="3513427"/>
                    </a:xfrm>
                    <a:prstGeom prst="rect">
                      <a:avLst/>
                    </a:prstGeom>
                  </pic:spPr>
                </pic:pic>
              </a:graphicData>
            </a:graphic>
          </wp:inline>
        </w:drawing>
      </w:r>
    </w:p>
    <w:p w14:paraId="000E5600" w14:textId="09488761"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lastRenderedPageBreak/>
        <w:t xml:space="preserve">Figure </w:t>
      </w:r>
      <w:r>
        <w:rPr>
          <w:rFonts w:ascii="Times New Roman" w:hAnsi="Times New Roman" w:cs="Times New Roman"/>
          <w:b/>
          <w:iCs/>
          <w:sz w:val="24"/>
          <w:szCs w:val="24"/>
        </w:rPr>
        <w:t>5a</w:t>
      </w:r>
    </w:p>
    <w:p w14:paraId="38B6C88D" w14:textId="187944A7" w:rsidR="00821E83" w:rsidRPr="005F1A92" w:rsidRDefault="00821E83" w:rsidP="005F1A92">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Auto-ARIMA Forecast Model Plot. </w:t>
      </w:r>
    </w:p>
    <w:p w14:paraId="7E0F3412" w14:textId="40195855" w:rsidR="00821E83" w:rsidRDefault="00821E83" w:rsidP="008F71A3">
      <w:pPr>
        <w:pStyle w:val="NormalWeb"/>
        <w:spacing w:before="0" w:beforeAutospacing="0" w:after="0" w:afterAutospacing="0" w:line="480" w:lineRule="auto"/>
      </w:pPr>
      <w:r w:rsidRPr="00821E83">
        <w:rPr>
          <w:noProof/>
        </w:rPr>
        <w:drawing>
          <wp:inline distT="0" distB="0" distL="0" distR="0" wp14:anchorId="61928136" wp14:editId="37357293">
            <wp:extent cx="5916246" cy="3176190"/>
            <wp:effectExtent l="0" t="0" r="2540" b="0"/>
            <wp:docPr id="179707863"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63" name="Picture 1" descr="A graph showing the growth of the stock market&#10;&#10;Description automatically generated"/>
                    <pic:cNvPicPr/>
                  </pic:nvPicPr>
                  <pic:blipFill>
                    <a:blip r:embed="rId27"/>
                    <a:stretch>
                      <a:fillRect/>
                    </a:stretch>
                  </pic:blipFill>
                  <pic:spPr>
                    <a:xfrm>
                      <a:off x="0" y="0"/>
                      <a:ext cx="5985571" cy="3213408"/>
                    </a:xfrm>
                    <a:prstGeom prst="rect">
                      <a:avLst/>
                    </a:prstGeom>
                  </pic:spPr>
                </pic:pic>
              </a:graphicData>
            </a:graphic>
          </wp:inline>
        </w:drawing>
      </w:r>
    </w:p>
    <w:p w14:paraId="23F2D83C" w14:textId="3CF81728"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5b</w:t>
      </w:r>
    </w:p>
    <w:p w14:paraId="365E36C3" w14:textId="7E6BC04E"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ARIMA Forecast Model Plot. </w:t>
      </w:r>
    </w:p>
    <w:p w14:paraId="7336C7C3" w14:textId="22E866AF" w:rsidR="005F1A92" w:rsidRPr="005F1A92" w:rsidRDefault="00821E83" w:rsidP="005F1A92">
      <w:pPr>
        <w:pStyle w:val="NormalWeb"/>
        <w:spacing w:before="0" w:beforeAutospacing="0" w:after="0" w:afterAutospacing="0" w:line="480" w:lineRule="auto"/>
      </w:pPr>
      <w:r w:rsidRPr="00821E83">
        <w:rPr>
          <w:noProof/>
        </w:rPr>
        <w:drawing>
          <wp:inline distT="0" distB="0" distL="0" distR="0" wp14:anchorId="7B5E1EDF" wp14:editId="02BDFF99">
            <wp:extent cx="5814646" cy="3059522"/>
            <wp:effectExtent l="0" t="0" r="2540" b="1270"/>
            <wp:docPr id="61599194"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9194" name="Picture 1" descr="A graph showing the growth of the stock market&#10;&#10;Description automatically generated"/>
                    <pic:cNvPicPr/>
                  </pic:nvPicPr>
                  <pic:blipFill>
                    <a:blip r:embed="rId28"/>
                    <a:stretch>
                      <a:fillRect/>
                    </a:stretch>
                  </pic:blipFill>
                  <pic:spPr>
                    <a:xfrm>
                      <a:off x="0" y="0"/>
                      <a:ext cx="5885109" cy="3096598"/>
                    </a:xfrm>
                    <a:prstGeom prst="rect">
                      <a:avLst/>
                    </a:prstGeom>
                  </pic:spPr>
                </pic:pic>
              </a:graphicData>
            </a:graphic>
          </wp:inline>
        </w:drawing>
      </w:r>
    </w:p>
    <w:p w14:paraId="2EF91350" w14:textId="275E9996" w:rsidR="00821E83" w:rsidRPr="0091283F"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5c</w:t>
      </w:r>
    </w:p>
    <w:p w14:paraId="7EA792F2" w14:textId="6A6B576A" w:rsidR="008C6F38"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AES Forecast Model Plot. </w:t>
      </w:r>
    </w:p>
    <w:p w14:paraId="75AFAD77" w14:textId="179A6D7E" w:rsidR="00821E83"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4040D993" wp14:editId="2882E1B3">
            <wp:extent cx="5916246" cy="3176822"/>
            <wp:effectExtent l="0" t="0" r="2540" b="0"/>
            <wp:docPr id="52729006" name="Picture 1"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06" name="Picture 1" descr="A graph showing a line graph&#10;&#10;Description automatically generated with medium confidence"/>
                    <pic:cNvPicPr/>
                  </pic:nvPicPr>
                  <pic:blipFill>
                    <a:blip r:embed="rId29"/>
                    <a:stretch>
                      <a:fillRect/>
                    </a:stretch>
                  </pic:blipFill>
                  <pic:spPr>
                    <a:xfrm>
                      <a:off x="0" y="0"/>
                      <a:ext cx="5991001" cy="3216963"/>
                    </a:xfrm>
                    <a:prstGeom prst="rect">
                      <a:avLst/>
                    </a:prstGeom>
                  </pic:spPr>
                </pic:pic>
              </a:graphicData>
            </a:graphic>
          </wp:inline>
        </w:drawing>
      </w:r>
    </w:p>
    <w:p w14:paraId="599C200D" w14:textId="77777777" w:rsidR="005F1A92" w:rsidRDefault="005F1A92" w:rsidP="004344ED">
      <w:pPr>
        <w:spacing w:line="480" w:lineRule="auto"/>
        <w:rPr>
          <w:rFonts w:ascii="Times New Roman" w:hAnsi="Times New Roman" w:cs="Times New Roman"/>
          <w:b/>
          <w:iCs/>
          <w:sz w:val="24"/>
          <w:szCs w:val="24"/>
        </w:rPr>
      </w:pPr>
    </w:p>
    <w:p w14:paraId="1627E6C3" w14:textId="48B818CC" w:rsidR="001510B4" w:rsidRDefault="00821E83" w:rsidP="004344ED">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5d</w:t>
      </w:r>
    </w:p>
    <w:p w14:paraId="7C923399" w14:textId="409E4FC0" w:rsidR="00821E83" w:rsidRPr="0091283F" w:rsidRDefault="00821E83" w:rsidP="00821E83">
      <w:pPr>
        <w:spacing w:line="480" w:lineRule="auto"/>
        <w:rPr>
          <w:rFonts w:ascii="Times New Roman" w:hAnsi="Times New Roman" w:cs="Times New Roman"/>
          <w:bCs/>
          <w:i/>
          <w:sz w:val="24"/>
          <w:szCs w:val="24"/>
        </w:rPr>
      </w:pPr>
      <w:r>
        <w:rPr>
          <w:rFonts w:ascii="Times New Roman" w:hAnsi="Times New Roman" w:cs="Times New Roman"/>
          <w:bCs/>
          <w:i/>
          <w:sz w:val="24"/>
          <w:szCs w:val="24"/>
        </w:rPr>
        <w:t xml:space="preserve">Amazon: </w:t>
      </w:r>
      <w:r w:rsidRPr="0091283F">
        <w:rPr>
          <w:rFonts w:ascii="Times New Roman" w:hAnsi="Times New Roman" w:cs="Times New Roman"/>
          <w:bCs/>
          <w:i/>
          <w:sz w:val="24"/>
          <w:szCs w:val="24"/>
        </w:rPr>
        <w:t xml:space="preserve">Logistic </w:t>
      </w:r>
      <w:r>
        <w:rPr>
          <w:rFonts w:ascii="Times New Roman" w:hAnsi="Times New Roman" w:cs="Times New Roman"/>
          <w:bCs/>
          <w:i/>
          <w:sz w:val="24"/>
          <w:szCs w:val="24"/>
        </w:rPr>
        <w:t>R</w:t>
      </w:r>
      <w:r w:rsidRPr="0091283F">
        <w:rPr>
          <w:rFonts w:ascii="Times New Roman" w:hAnsi="Times New Roman" w:cs="Times New Roman"/>
          <w:bCs/>
          <w:i/>
          <w:sz w:val="24"/>
          <w:szCs w:val="24"/>
        </w:rPr>
        <w:t xml:space="preserve">egression </w:t>
      </w:r>
      <w:r>
        <w:rPr>
          <w:rFonts w:ascii="Times New Roman" w:hAnsi="Times New Roman" w:cs="Times New Roman"/>
          <w:bCs/>
          <w:i/>
          <w:sz w:val="24"/>
          <w:szCs w:val="24"/>
        </w:rPr>
        <w:t>C</w:t>
      </w:r>
      <w:r w:rsidRPr="0091283F">
        <w:rPr>
          <w:rFonts w:ascii="Times New Roman" w:hAnsi="Times New Roman" w:cs="Times New Roman"/>
          <w:bCs/>
          <w:i/>
          <w:sz w:val="24"/>
          <w:szCs w:val="24"/>
        </w:rPr>
        <w:t xml:space="preserve">onfusion </w:t>
      </w:r>
      <w:r>
        <w:rPr>
          <w:rFonts w:ascii="Times New Roman" w:hAnsi="Times New Roman" w:cs="Times New Roman"/>
          <w:bCs/>
          <w:i/>
          <w:sz w:val="24"/>
          <w:szCs w:val="24"/>
        </w:rPr>
        <w:t>M</w:t>
      </w:r>
      <w:r w:rsidRPr="0091283F">
        <w:rPr>
          <w:rFonts w:ascii="Times New Roman" w:hAnsi="Times New Roman" w:cs="Times New Roman"/>
          <w:bCs/>
          <w:i/>
          <w:sz w:val="24"/>
          <w:szCs w:val="24"/>
        </w:rPr>
        <w:t>atrix</w:t>
      </w:r>
      <w:r>
        <w:rPr>
          <w:rFonts w:ascii="Times New Roman" w:hAnsi="Times New Roman" w:cs="Times New Roman"/>
          <w:bCs/>
          <w:i/>
          <w:sz w:val="24"/>
          <w:szCs w:val="24"/>
        </w:rPr>
        <w:t>.</w:t>
      </w:r>
    </w:p>
    <w:p w14:paraId="26F601AB" w14:textId="316FC14A" w:rsidR="001510B4" w:rsidRDefault="00821E83" w:rsidP="004344ED">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275708B4" wp14:editId="0C909D1F">
            <wp:extent cx="2422769" cy="2853483"/>
            <wp:effectExtent l="0" t="0" r="3175" b="4445"/>
            <wp:docPr id="61401073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0735" name="Picture 1" descr="A screenshot of a graph&#10;&#10;Description automatically generated"/>
                    <pic:cNvPicPr/>
                  </pic:nvPicPr>
                  <pic:blipFill>
                    <a:blip r:embed="rId30"/>
                    <a:stretch>
                      <a:fillRect/>
                    </a:stretch>
                  </pic:blipFill>
                  <pic:spPr>
                    <a:xfrm>
                      <a:off x="0" y="0"/>
                      <a:ext cx="2475477" cy="2915561"/>
                    </a:xfrm>
                    <a:prstGeom prst="rect">
                      <a:avLst/>
                    </a:prstGeom>
                  </pic:spPr>
                </pic:pic>
              </a:graphicData>
            </a:graphic>
          </wp:inline>
        </w:drawing>
      </w:r>
    </w:p>
    <w:p w14:paraId="379244F6" w14:textId="3A2FF423" w:rsidR="00821E83" w:rsidRDefault="00821E83" w:rsidP="00821E83">
      <w:pPr>
        <w:spacing w:line="480" w:lineRule="auto"/>
        <w:rPr>
          <w:rFonts w:ascii="Times New Roman" w:hAnsi="Times New Roman" w:cs="Times New Roman"/>
          <w:b/>
          <w:iCs/>
          <w:sz w:val="24"/>
          <w:szCs w:val="24"/>
        </w:rPr>
      </w:pPr>
      <w:r w:rsidRPr="0091283F">
        <w:rPr>
          <w:rFonts w:ascii="Times New Roman" w:hAnsi="Times New Roman" w:cs="Times New Roman"/>
          <w:b/>
          <w:iCs/>
          <w:sz w:val="24"/>
          <w:szCs w:val="24"/>
        </w:rPr>
        <w:t xml:space="preserve">Figure </w:t>
      </w:r>
      <w:r>
        <w:rPr>
          <w:rFonts w:ascii="Times New Roman" w:hAnsi="Times New Roman" w:cs="Times New Roman"/>
          <w:b/>
          <w:iCs/>
          <w:sz w:val="24"/>
          <w:szCs w:val="24"/>
        </w:rPr>
        <w:t>5e</w:t>
      </w:r>
    </w:p>
    <w:p w14:paraId="20030FB3" w14:textId="7FAC8495" w:rsidR="001510B4" w:rsidRPr="00821E83" w:rsidRDefault="00821E83" w:rsidP="004344ED">
      <w:pPr>
        <w:spacing w:line="480" w:lineRule="auto"/>
        <w:rPr>
          <w:rFonts w:ascii="Times New Roman" w:hAnsi="Times New Roman" w:cs="Times New Roman"/>
          <w:bCs/>
          <w:i/>
          <w:sz w:val="24"/>
          <w:szCs w:val="24"/>
        </w:rPr>
      </w:pPr>
      <w:r>
        <w:rPr>
          <w:rFonts w:ascii="Times New Roman" w:hAnsi="Times New Roman" w:cs="Times New Roman"/>
          <w:bCs/>
          <w:i/>
          <w:sz w:val="24"/>
          <w:szCs w:val="24"/>
        </w:rPr>
        <w:lastRenderedPageBreak/>
        <w:t xml:space="preserve">Amazon: Recurrent Neural Network (RNN) Forecast Model Plot. </w:t>
      </w:r>
    </w:p>
    <w:p w14:paraId="0659958A" w14:textId="77777777" w:rsidR="0057221C" w:rsidRDefault="00821E83" w:rsidP="0057221C">
      <w:pPr>
        <w:spacing w:line="480" w:lineRule="auto"/>
        <w:rPr>
          <w:rFonts w:ascii="Times New Roman" w:hAnsi="Times New Roman" w:cs="Times New Roman"/>
          <w:b/>
          <w:iCs/>
          <w:sz w:val="24"/>
          <w:szCs w:val="24"/>
        </w:rPr>
      </w:pPr>
      <w:r w:rsidRPr="00821E83">
        <w:rPr>
          <w:rFonts w:ascii="Times New Roman" w:hAnsi="Times New Roman" w:cs="Times New Roman"/>
          <w:b/>
          <w:iCs/>
          <w:noProof/>
          <w:sz w:val="24"/>
          <w:szCs w:val="24"/>
        </w:rPr>
        <w:drawing>
          <wp:inline distT="0" distB="0" distL="0" distR="0" wp14:anchorId="1338BB43" wp14:editId="6FA29732">
            <wp:extent cx="5877169" cy="3734765"/>
            <wp:effectExtent l="0" t="0" r="3175" b="0"/>
            <wp:docPr id="1387906485" name="Picture 1" descr="A graph showing 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6485" name="Picture 1" descr="A graph showing a graph of a stock market&#10;&#10;Description automatically generated with medium confidence"/>
                    <pic:cNvPicPr/>
                  </pic:nvPicPr>
                  <pic:blipFill>
                    <a:blip r:embed="rId31"/>
                    <a:stretch>
                      <a:fillRect/>
                    </a:stretch>
                  </pic:blipFill>
                  <pic:spPr>
                    <a:xfrm>
                      <a:off x="0" y="0"/>
                      <a:ext cx="5924381" cy="3764767"/>
                    </a:xfrm>
                    <a:prstGeom prst="rect">
                      <a:avLst/>
                    </a:prstGeom>
                  </pic:spPr>
                </pic:pic>
              </a:graphicData>
            </a:graphic>
          </wp:inline>
        </w:drawing>
      </w:r>
    </w:p>
    <w:p w14:paraId="6C71BFDB" w14:textId="6E9FDFCC" w:rsidR="00961890" w:rsidRPr="0057221C" w:rsidRDefault="00961890" w:rsidP="0057221C">
      <w:pPr>
        <w:spacing w:line="480" w:lineRule="auto"/>
        <w:jc w:val="center"/>
        <w:rPr>
          <w:rFonts w:ascii="Times New Roman" w:hAnsi="Times New Roman" w:cs="Times New Roman"/>
          <w:b/>
          <w:iCs/>
          <w:sz w:val="24"/>
          <w:szCs w:val="24"/>
        </w:rPr>
      </w:pPr>
      <w:r>
        <w:rPr>
          <w:rFonts w:ascii="Times New Roman" w:hAnsi="Times New Roman" w:cs="Times New Roman"/>
          <w:b/>
          <w:bCs/>
          <w:sz w:val="24"/>
          <w:szCs w:val="24"/>
        </w:rPr>
        <w:t>References</w:t>
      </w:r>
    </w:p>
    <w:p w14:paraId="21F97A70" w14:textId="77777777" w:rsidR="001510B4" w:rsidRPr="003C251B" w:rsidRDefault="009E01BB" w:rsidP="00C83655">
      <w:pPr>
        <w:spacing w:line="480" w:lineRule="auto"/>
        <w:rPr>
          <w:rFonts w:ascii="Times New Roman" w:hAnsi="Times New Roman" w:cs="Times New Roman"/>
          <w:sz w:val="24"/>
          <w:szCs w:val="24"/>
        </w:rPr>
      </w:pPr>
      <w:r w:rsidRPr="003C251B">
        <w:rPr>
          <w:rFonts w:ascii="Times New Roman" w:hAnsi="Times New Roman" w:cs="Times New Roman"/>
          <w:sz w:val="24"/>
          <w:szCs w:val="24"/>
        </w:rPr>
        <w:t xml:space="preserve">Industrial Business Machines Corporation (2021). </w:t>
      </w:r>
      <w:r w:rsidRPr="003C251B">
        <w:rPr>
          <w:rFonts w:ascii="Times New Roman" w:hAnsi="Times New Roman" w:cs="Times New Roman"/>
          <w:i/>
          <w:iCs/>
          <w:sz w:val="24"/>
          <w:szCs w:val="24"/>
        </w:rPr>
        <w:t>Introduction to CRISP-DM</w:t>
      </w:r>
      <w:r w:rsidRPr="003C251B">
        <w:rPr>
          <w:rFonts w:ascii="Times New Roman" w:hAnsi="Times New Roman" w:cs="Times New Roman"/>
          <w:sz w:val="24"/>
          <w:szCs w:val="24"/>
        </w:rPr>
        <w:t xml:space="preserve">. </w:t>
      </w:r>
      <w:r w:rsidR="009912D7" w:rsidRPr="003C251B">
        <w:rPr>
          <w:rFonts w:ascii="Times New Roman" w:hAnsi="Times New Roman" w:cs="Times New Roman"/>
          <w:sz w:val="24"/>
          <w:szCs w:val="24"/>
        </w:rPr>
        <w:t xml:space="preserve">Industrial </w:t>
      </w:r>
    </w:p>
    <w:p w14:paraId="447549C7" w14:textId="202AB89F" w:rsidR="00C83655" w:rsidRPr="003C251B" w:rsidRDefault="009912D7" w:rsidP="001510B4">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rPr>
        <w:t>Business Machines Corporation</w:t>
      </w:r>
      <w:r w:rsidR="009E01BB" w:rsidRPr="003C251B">
        <w:rPr>
          <w:rFonts w:ascii="Times New Roman" w:hAnsi="Times New Roman" w:cs="Times New Roman"/>
          <w:sz w:val="24"/>
          <w:szCs w:val="24"/>
        </w:rPr>
        <w:t xml:space="preserve">. </w:t>
      </w:r>
      <w:r w:rsidR="009E01BB" w:rsidRPr="003C251B">
        <w:rPr>
          <w:rFonts w:ascii="Times New Roman" w:hAnsi="Times New Roman" w:cs="Times New Roman"/>
          <w:sz w:val="24"/>
          <w:szCs w:val="24"/>
          <w:u w:val="single"/>
        </w:rPr>
        <w:t>https://www.ibm.com/docs/en/spss</w:t>
      </w:r>
      <w:r w:rsidR="00C83655" w:rsidRPr="003C251B">
        <w:rPr>
          <w:rFonts w:ascii="Times New Roman" w:hAnsi="Times New Roman" w:cs="Times New Roman"/>
          <w:sz w:val="24"/>
          <w:szCs w:val="24"/>
          <w:u w:val="single"/>
        </w:rPr>
        <w:t>-</w:t>
      </w:r>
      <w:r w:rsidR="009E01BB" w:rsidRPr="003C251B">
        <w:rPr>
          <w:rFonts w:ascii="Times New Roman" w:hAnsi="Times New Roman" w:cs="Times New Roman"/>
          <w:sz w:val="24"/>
          <w:szCs w:val="24"/>
          <w:u w:val="single"/>
        </w:rPr>
        <w:t>modeler/saas</w:t>
      </w:r>
    </w:p>
    <w:p w14:paraId="4B0E9ABF" w14:textId="32280915" w:rsidR="00961890" w:rsidRPr="003C251B" w:rsidRDefault="009E01BB" w:rsidP="00C83655">
      <w:pPr>
        <w:spacing w:line="480" w:lineRule="auto"/>
        <w:ind w:firstLine="720"/>
        <w:rPr>
          <w:rFonts w:ascii="Times New Roman" w:hAnsi="Times New Roman" w:cs="Times New Roman"/>
          <w:sz w:val="24"/>
          <w:szCs w:val="24"/>
          <w:u w:val="single"/>
        </w:rPr>
      </w:pPr>
      <w:r w:rsidRPr="003C251B">
        <w:rPr>
          <w:rFonts w:ascii="Times New Roman" w:hAnsi="Times New Roman" w:cs="Times New Roman"/>
          <w:sz w:val="24"/>
          <w:szCs w:val="24"/>
          <w:u w:val="single"/>
        </w:rPr>
        <w:t>?topic=guide-introduction-crisp-dm</w:t>
      </w:r>
      <w:r w:rsidR="003C251B" w:rsidRPr="003C251B">
        <w:rPr>
          <w:rFonts w:ascii="Times New Roman" w:hAnsi="Times New Roman" w:cs="Times New Roman"/>
          <w:sz w:val="24"/>
          <w:szCs w:val="24"/>
          <w:u w:val="single"/>
        </w:rPr>
        <w:t xml:space="preserve"> </w:t>
      </w:r>
    </w:p>
    <w:p w14:paraId="699860B4" w14:textId="77777777" w:rsidR="009C2E9A" w:rsidRPr="003C251B" w:rsidRDefault="009C2E9A" w:rsidP="009C2E9A">
      <w:pPr>
        <w:spacing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t>Hudomiet</w:t>
      </w:r>
      <w:proofErr w:type="spellEnd"/>
      <w:r w:rsidRPr="003C251B">
        <w:rPr>
          <w:rFonts w:ascii="Times New Roman" w:eastAsia="Times New Roman" w:hAnsi="Times New Roman" w:cs="Times New Roman"/>
          <w:color w:val="212121"/>
          <w:sz w:val="24"/>
          <w:szCs w:val="24"/>
          <w:highlight w:val="white"/>
        </w:rPr>
        <w:t xml:space="preserve">, P., </w:t>
      </w:r>
      <w:proofErr w:type="spellStart"/>
      <w:r w:rsidRPr="003C251B">
        <w:rPr>
          <w:rFonts w:ascii="Times New Roman" w:eastAsia="Times New Roman" w:hAnsi="Times New Roman" w:cs="Times New Roman"/>
          <w:color w:val="212121"/>
          <w:sz w:val="24"/>
          <w:szCs w:val="24"/>
          <w:highlight w:val="white"/>
        </w:rPr>
        <w:t>Kézdi</w:t>
      </w:r>
      <w:proofErr w:type="spellEnd"/>
      <w:r w:rsidRPr="003C251B">
        <w:rPr>
          <w:rFonts w:ascii="Times New Roman" w:eastAsia="Times New Roman" w:hAnsi="Times New Roman" w:cs="Times New Roman"/>
          <w:color w:val="212121"/>
          <w:sz w:val="24"/>
          <w:szCs w:val="24"/>
          <w:highlight w:val="white"/>
        </w:rPr>
        <w:t xml:space="preserve">, G., &amp; Willis, R. J. (2011). </w:t>
      </w:r>
      <w:r w:rsidRPr="003C251B">
        <w:rPr>
          <w:rFonts w:ascii="Times New Roman" w:eastAsia="Times New Roman" w:hAnsi="Times New Roman" w:cs="Times New Roman"/>
          <w:i/>
          <w:color w:val="212121"/>
          <w:sz w:val="24"/>
          <w:szCs w:val="24"/>
          <w:highlight w:val="white"/>
        </w:rPr>
        <w:t xml:space="preserve">Stock Market Crash </w:t>
      </w:r>
      <w:proofErr w:type="gramStart"/>
      <w:r w:rsidRPr="003C251B">
        <w:rPr>
          <w:rFonts w:ascii="Times New Roman" w:eastAsia="Times New Roman" w:hAnsi="Times New Roman" w:cs="Times New Roman"/>
          <w:i/>
          <w:color w:val="212121"/>
          <w:sz w:val="24"/>
          <w:szCs w:val="24"/>
          <w:highlight w:val="white"/>
        </w:rPr>
        <w:t>And</w:t>
      </w:r>
      <w:proofErr w:type="gramEnd"/>
      <w:r w:rsidRPr="003C251B">
        <w:rPr>
          <w:rFonts w:ascii="Times New Roman" w:eastAsia="Times New Roman" w:hAnsi="Times New Roman" w:cs="Times New Roman"/>
          <w:i/>
          <w:color w:val="212121"/>
          <w:sz w:val="24"/>
          <w:szCs w:val="24"/>
          <w:highlight w:val="white"/>
        </w:rPr>
        <w:t xml:space="preserve"> Expectations Of American Households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color w:val="212121"/>
          <w:sz w:val="24"/>
          <w:szCs w:val="24"/>
        </w:rPr>
        <w:t>Journal of applied economics</w:t>
      </w:r>
      <w:r w:rsidRPr="003C251B">
        <w:rPr>
          <w:rFonts w:ascii="Times New Roman" w:eastAsia="Times New Roman" w:hAnsi="Times New Roman" w:cs="Times New Roman"/>
          <w:color w:val="212121"/>
          <w:sz w:val="24"/>
          <w:szCs w:val="24"/>
          <w:highlight w:val="white"/>
        </w:rPr>
        <w:t xml:space="preserve">, </w:t>
      </w:r>
      <w:r w:rsidRPr="003C251B">
        <w:rPr>
          <w:rFonts w:ascii="Times New Roman" w:eastAsia="Times New Roman" w:hAnsi="Times New Roman" w:cs="Times New Roman"/>
          <w:i/>
          <w:color w:val="212121"/>
          <w:sz w:val="24"/>
          <w:szCs w:val="24"/>
        </w:rPr>
        <w:t>26</w:t>
      </w:r>
      <w:r w:rsidRPr="003C251B">
        <w:rPr>
          <w:rFonts w:ascii="Times New Roman" w:eastAsia="Times New Roman" w:hAnsi="Times New Roman" w:cs="Times New Roman"/>
          <w:color w:val="212121"/>
          <w:sz w:val="24"/>
          <w:szCs w:val="24"/>
          <w:highlight w:val="white"/>
        </w:rPr>
        <w:t xml:space="preserve">(3), 393–415. </w:t>
      </w:r>
      <w:hyperlink r:id="rId32">
        <w:r w:rsidRPr="003C251B">
          <w:rPr>
            <w:rFonts w:ascii="Times New Roman" w:eastAsia="Times New Roman" w:hAnsi="Times New Roman" w:cs="Times New Roman"/>
            <w:color w:val="1155CC"/>
            <w:sz w:val="24"/>
            <w:szCs w:val="24"/>
            <w:highlight w:val="white"/>
            <w:u w:val="single"/>
          </w:rPr>
          <w:t>https://doi.org/10.1002/jae.1226</w:t>
        </w:r>
      </w:hyperlink>
    </w:p>
    <w:p w14:paraId="15C2B854" w14:textId="77777777" w:rsidR="009C2E9A" w:rsidRPr="003C251B" w:rsidRDefault="009C2E9A" w:rsidP="009C2E9A">
      <w:pPr>
        <w:spacing w:before="240" w:after="240" w:line="480" w:lineRule="auto"/>
        <w:ind w:left="720" w:hanging="720"/>
        <w:rPr>
          <w:rFonts w:ascii="Times New Roman" w:eastAsia="Times New Roman" w:hAnsi="Times New Roman" w:cs="Times New Roman"/>
          <w:sz w:val="24"/>
          <w:szCs w:val="24"/>
        </w:rPr>
      </w:pPr>
      <w:r w:rsidRPr="003C251B">
        <w:rPr>
          <w:rFonts w:ascii="Times New Roman" w:eastAsia="Times New Roman" w:hAnsi="Times New Roman" w:cs="Times New Roman"/>
          <w:sz w:val="24"/>
          <w:szCs w:val="24"/>
        </w:rPr>
        <w:t xml:space="preserve">Kiley, M. T. (2023, January 16). </w:t>
      </w:r>
      <w:r w:rsidRPr="003C251B">
        <w:rPr>
          <w:rFonts w:ascii="Times New Roman" w:eastAsia="Times New Roman" w:hAnsi="Times New Roman" w:cs="Times New Roman"/>
          <w:i/>
          <w:sz w:val="24"/>
          <w:szCs w:val="24"/>
        </w:rPr>
        <w:t>Recession Signals and Business Cycle Dynamics: Tying the Pieces Together</w:t>
      </w:r>
      <w:r w:rsidRPr="003C251B">
        <w:rPr>
          <w:rFonts w:ascii="Times New Roman" w:eastAsia="Times New Roman" w:hAnsi="Times New Roman" w:cs="Times New Roman"/>
          <w:sz w:val="24"/>
          <w:szCs w:val="24"/>
        </w:rPr>
        <w:t xml:space="preserve">. Finance and Economics Discussion Series 2023-008. </w:t>
      </w:r>
      <w:hyperlink r:id="rId33">
        <w:r w:rsidRPr="003C251B">
          <w:rPr>
            <w:rFonts w:ascii="Times New Roman" w:eastAsia="Times New Roman" w:hAnsi="Times New Roman" w:cs="Times New Roman"/>
            <w:color w:val="1155CC"/>
            <w:sz w:val="24"/>
            <w:szCs w:val="24"/>
            <w:u w:val="single"/>
          </w:rPr>
          <w:t>https://doi.org/10.17016/FEDS.2023.008</w:t>
        </w:r>
      </w:hyperlink>
      <w:r w:rsidRPr="003C251B">
        <w:rPr>
          <w:rFonts w:ascii="Times New Roman" w:eastAsia="Times New Roman" w:hAnsi="Times New Roman" w:cs="Times New Roman"/>
          <w:sz w:val="24"/>
          <w:szCs w:val="24"/>
        </w:rPr>
        <w:t xml:space="preserve"> </w:t>
      </w:r>
    </w:p>
    <w:p w14:paraId="6A26274F" w14:textId="389F512F" w:rsidR="009C2E9A" w:rsidRDefault="009C2E9A" w:rsidP="009C2E9A">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3C251B">
        <w:rPr>
          <w:rFonts w:ascii="Times New Roman" w:eastAsia="Times New Roman" w:hAnsi="Times New Roman" w:cs="Times New Roman"/>
          <w:color w:val="212121"/>
          <w:sz w:val="24"/>
          <w:szCs w:val="24"/>
          <w:highlight w:val="white"/>
        </w:rPr>
        <w:lastRenderedPageBreak/>
        <w:t>Kroencke</w:t>
      </w:r>
      <w:proofErr w:type="spellEnd"/>
      <w:r w:rsidRPr="003C251B">
        <w:rPr>
          <w:rFonts w:ascii="Times New Roman" w:eastAsia="Times New Roman" w:hAnsi="Times New Roman" w:cs="Times New Roman"/>
          <w:color w:val="212121"/>
          <w:sz w:val="24"/>
          <w:szCs w:val="24"/>
          <w:highlight w:val="white"/>
        </w:rPr>
        <w:t xml:space="preserve">, T. A. (2022, July 7). </w:t>
      </w:r>
      <w:r w:rsidRPr="003C251B">
        <w:rPr>
          <w:rFonts w:ascii="Times New Roman" w:eastAsia="Times New Roman" w:hAnsi="Times New Roman" w:cs="Times New Roman"/>
          <w:i/>
          <w:color w:val="212121"/>
          <w:sz w:val="24"/>
          <w:szCs w:val="24"/>
          <w:highlight w:val="white"/>
        </w:rPr>
        <w:t>Recessions and the stock market</w:t>
      </w:r>
      <w:r w:rsidRPr="003C251B">
        <w:rPr>
          <w:rFonts w:ascii="Times New Roman" w:eastAsia="Times New Roman" w:hAnsi="Times New Roman" w:cs="Times New Roman"/>
          <w:color w:val="212121"/>
          <w:sz w:val="24"/>
          <w:szCs w:val="24"/>
          <w:highlight w:val="white"/>
        </w:rPr>
        <w:t xml:space="preserve">. Journal of Monetary Economics. </w:t>
      </w:r>
      <w:hyperlink r:id="rId34">
        <w:r w:rsidRPr="003C251B">
          <w:rPr>
            <w:rFonts w:ascii="Times New Roman" w:eastAsia="Times New Roman" w:hAnsi="Times New Roman" w:cs="Times New Roman"/>
            <w:color w:val="1155CC"/>
            <w:sz w:val="24"/>
            <w:szCs w:val="24"/>
            <w:highlight w:val="white"/>
            <w:u w:val="single"/>
          </w:rPr>
          <w:t>https://www.sciencedirect.com/science/article/pii/S0304393222000976</w:t>
        </w:r>
      </w:hyperlink>
      <w:r w:rsidRPr="003C251B">
        <w:rPr>
          <w:rFonts w:ascii="Times New Roman" w:eastAsia="Times New Roman" w:hAnsi="Times New Roman" w:cs="Times New Roman"/>
          <w:color w:val="212121"/>
          <w:sz w:val="24"/>
          <w:szCs w:val="24"/>
          <w:highlight w:val="white"/>
        </w:rPr>
        <w:t xml:space="preserve"> </w:t>
      </w:r>
    </w:p>
    <w:p w14:paraId="1E137B21" w14:textId="4246867B"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roofErr w:type="spellStart"/>
      <w:r w:rsidRPr="00C32884">
        <w:rPr>
          <w:rFonts w:ascii="Times New Roman" w:eastAsia="Times New Roman" w:hAnsi="Times New Roman" w:cs="Times New Roman"/>
          <w:color w:val="212121"/>
          <w:sz w:val="24"/>
          <w:szCs w:val="24"/>
          <w:highlight w:val="white"/>
        </w:rPr>
        <w:t>Ammer</w:t>
      </w:r>
      <w:proofErr w:type="spellEnd"/>
      <w:r w:rsidRPr="00C32884">
        <w:rPr>
          <w:rFonts w:ascii="Times New Roman" w:eastAsia="Times New Roman" w:hAnsi="Times New Roman" w:cs="Times New Roman"/>
          <w:color w:val="212121"/>
          <w:sz w:val="24"/>
          <w:szCs w:val="24"/>
          <w:highlight w:val="white"/>
        </w:rPr>
        <w:t xml:space="preserve">, J. (1994, April). Inflation, inflation risk, and stock returns - Federal Reserve Board.  </w:t>
      </w:r>
      <w:hyperlink r:id="rId35" w:history="1">
        <w:r w:rsidRPr="000C769A">
          <w:rPr>
            <w:rStyle w:val="Hyperlink"/>
            <w:rFonts w:ascii="Times New Roman" w:eastAsia="Times New Roman" w:hAnsi="Times New Roman" w:cs="Times New Roman"/>
            <w:sz w:val="24"/>
            <w:szCs w:val="24"/>
            <w:highlight w:val="white"/>
          </w:rPr>
          <w:t>https://www.federalreserve.gov/pubs/ifdp/1994/464/ifdp464.pdf</w:t>
        </w:r>
      </w:hyperlink>
    </w:p>
    <w:p w14:paraId="2092C944" w14:textId="18916D1C" w:rsid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r w:rsidRPr="00C32884">
        <w:rPr>
          <w:rFonts w:ascii="Times New Roman" w:eastAsia="Times New Roman" w:hAnsi="Times New Roman" w:cs="Times New Roman"/>
          <w:color w:val="212121"/>
          <w:sz w:val="24"/>
          <w:szCs w:val="24"/>
          <w:highlight w:val="white"/>
        </w:rPr>
        <w:t xml:space="preserve"> </w:t>
      </w:r>
    </w:p>
    <w:p w14:paraId="11EEFDF5" w14:textId="77777777" w:rsidR="00C32884" w:rsidRPr="00C32884" w:rsidRDefault="00C32884" w:rsidP="00C32884">
      <w:pPr>
        <w:spacing w:before="240" w:after="240" w:line="480" w:lineRule="auto"/>
        <w:ind w:left="720" w:hanging="720"/>
        <w:rPr>
          <w:rFonts w:ascii="Times New Roman" w:eastAsia="Times New Roman" w:hAnsi="Times New Roman" w:cs="Times New Roman"/>
          <w:color w:val="212121"/>
          <w:sz w:val="24"/>
          <w:szCs w:val="24"/>
          <w:highlight w:val="white"/>
        </w:rPr>
      </w:pPr>
    </w:p>
    <w:p w14:paraId="301372B6" w14:textId="77777777" w:rsidR="009C2E9A" w:rsidRPr="003C251B" w:rsidRDefault="009C2E9A" w:rsidP="009C2E9A">
      <w:pPr>
        <w:spacing w:line="480" w:lineRule="auto"/>
        <w:rPr>
          <w:rFonts w:ascii="Times New Roman" w:hAnsi="Times New Roman" w:cs="Times New Roman"/>
          <w:b/>
          <w:bCs/>
          <w:sz w:val="24"/>
          <w:szCs w:val="24"/>
          <w:u w:val="single"/>
        </w:rPr>
      </w:pPr>
    </w:p>
    <w:sectPr w:rsidR="009C2E9A" w:rsidRPr="003C251B" w:rsidSect="007F4D3A">
      <w:headerReference w:type="even" r:id="rId36"/>
      <w:head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2A05F" w14:textId="77777777" w:rsidR="004B349C" w:rsidRDefault="004B349C" w:rsidP="00C153F1">
      <w:pPr>
        <w:spacing w:line="240" w:lineRule="auto"/>
      </w:pPr>
      <w:r>
        <w:separator/>
      </w:r>
    </w:p>
  </w:endnote>
  <w:endnote w:type="continuationSeparator" w:id="0">
    <w:p w14:paraId="39014380" w14:textId="77777777" w:rsidR="004B349C" w:rsidRDefault="004B349C" w:rsidP="00C153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94E78" w14:textId="77777777" w:rsidR="004B349C" w:rsidRDefault="004B349C" w:rsidP="00C153F1">
      <w:pPr>
        <w:spacing w:line="240" w:lineRule="auto"/>
      </w:pPr>
      <w:r>
        <w:separator/>
      </w:r>
    </w:p>
  </w:footnote>
  <w:footnote w:type="continuationSeparator" w:id="0">
    <w:p w14:paraId="59DF8F90" w14:textId="77777777" w:rsidR="004B349C" w:rsidRDefault="004B349C" w:rsidP="00C153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7297481"/>
      <w:docPartObj>
        <w:docPartGallery w:val="Page Numbers (Top of Page)"/>
        <w:docPartUnique/>
      </w:docPartObj>
    </w:sdtPr>
    <w:sdtContent>
      <w:p w14:paraId="5B26A933" w14:textId="2F0A22B4" w:rsidR="007F4D3A" w:rsidRDefault="007F4D3A" w:rsidP="003B4DB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9F47E6" w14:textId="77777777" w:rsidR="007F4D3A" w:rsidRDefault="007F4D3A" w:rsidP="007F4D3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325017377"/>
      <w:docPartObj>
        <w:docPartGallery w:val="Page Numbers (Top of Page)"/>
        <w:docPartUnique/>
      </w:docPartObj>
    </w:sdtPr>
    <w:sdtContent>
      <w:p w14:paraId="23B4835F" w14:textId="33CD7488" w:rsidR="007F4D3A" w:rsidRPr="007F4D3A" w:rsidRDefault="007F4D3A" w:rsidP="003B4DBC">
        <w:pPr>
          <w:pStyle w:val="Header"/>
          <w:framePr w:wrap="none" w:vAnchor="text" w:hAnchor="margin" w:xAlign="right" w:y="1"/>
          <w:rPr>
            <w:rStyle w:val="PageNumber"/>
            <w:rFonts w:ascii="Times New Roman" w:hAnsi="Times New Roman" w:cs="Times New Roman"/>
          </w:rPr>
        </w:pPr>
        <w:r w:rsidRPr="007F4D3A">
          <w:rPr>
            <w:rStyle w:val="PageNumber"/>
            <w:rFonts w:ascii="Times New Roman" w:hAnsi="Times New Roman" w:cs="Times New Roman"/>
          </w:rPr>
          <w:fldChar w:fldCharType="begin"/>
        </w:r>
        <w:r w:rsidRPr="007F4D3A">
          <w:rPr>
            <w:rStyle w:val="PageNumber"/>
            <w:rFonts w:ascii="Times New Roman" w:hAnsi="Times New Roman" w:cs="Times New Roman"/>
          </w:rPr>
          <w:instrText xml:space="preserve"> PAGE </w:instrText>
        </w:r>
        <w:r w:rsidRPr="007F4D3A">
          <w:rPr>
            <w:rStyle w:val="PageNumber"/>
            <w:rFonts w:ascii="Times New Roman" w:hAnsi="Times New Roman" w:cs="Times New Roman"/>
          </w:rPr>
          <w:fldChar w:fldCharType="separate"/>
        </w:r>
        <w:r w:rsidRPr="007F4D3A">
          <w:rPr>
            <w:rStyle w:val="PageNumber"/>
            <w:rFonts w:ascii="Times New Roman" w:hAnsi="Times New Roman" w:cs="Times New Roman"/>
            <w:noProof/>
          </w:rPr>
          <w:t>1</w:t>
        </w:r>
        <w:r w:rsidRPr="007F4D3A">
          <w:rPr>
            <w:rStyle w:val="PageNumber"/>
            <w:rFonts w:ascii="Times New Roman" w:hAnsi="Times New Roman" w:cs="Times New Roman"/>
          </w:rPr>
          <w:fldChar w:fldCharType="end"/>
        </w:r>
      </w:p>
    </w:sdtContent>
  </w:sdt>
  <w:p w14:paraId="795A2CD8" w14:textId="3746E40E" w:rsidR="00C153F1" w:rsidRPr="007F4D3A" w:rsidRDefault="00C153F1" w:rsidP="007F4D3A">
    <w:pPr>
      <w:pStyle w:val="Header"/>
      <w:ind w:right="360"/>
      <w:jc w:val="right"/>
      <w:rPr>
        <w:rFonts w:ascii="Times New Roman" w:hAnsi="Times New Roman" w:cs="Times New Roman"/>
      </w:rPr>
    </w:pPr>
    <w:r>
      <w:rPr>
        <w:rFonts w:ascii="Times New Roman" w:hAnsi="Times New Roman" w:cs="Times New Roman"/>
      </w:rPr>
      <w:t>BULL MARKET OR BEAR MARKET</w:t>
    </w:r>
    <w:r>
      <w:rPr>
        <w:rFonts w:ascii="Times New Roman" w:hAnsi="Times New Roman" w:cs="Times New Roman"/>
      </w:rPr>
      <w:tab/>
    </w:r>
    <w:r w:rsidR="007F4D3A">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868"/>
    <w:multiLevelType w:val="hybridMultilevel"/>
    <w:tmpl w:val="34C6EAFA"/>
    <w:lvl w:ilvl="0" w:tplc="1974FEB6">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E82AB4"/>
    <w:multiLevelType w:val="multilevel"/>
    <w:tmpl w:val="D892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6836"/>
    <w:multiLevelType w:val="multilevel"/>
    <w:tmpl w:val="58D42E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A306262"/>
    <w:multiLevelType w:val="hybridMultilevel"/>
    <w:tmpl w:val="F7B4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A14E8"/>
    <w:multiLevelType w:val="multilevel"/>
    <w:tmpl w:val="60BE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D5695A"/>
    <w:multiLevelType w:val="multilevel"/>
    <w:tmpl w:val="FDE0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96246B"/>
    <w:multiLevelType w:val="multilevel"/>
    <w:tmpl w:val="A546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82712B"/>
    <w:multiLevelType w:val="hybridMultilevel"/>
    <w:tmpl w:val="85C8C5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575A32"/>
    <w:multiLevelType w:val="multilevel"/>
    <w:tmpl w:val="E4FC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0702B5"/>
    <w:multiLevelType w:val="multilevel"/>
    <w:tmpl w:val="18A4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4C6EC5"/>
    <w:multiLevelType w:val="multilevel"/>
    <w:tmpl w:val="9276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466468">
    <w:abstractNumId w:val="0"/>
  </w:num>
  <w:num w:numId="2" w16cid:durableId="668101129">
    <w:abstractNumId w:val="2"/>
  </w:num>
  <w:num w:numId="3" w16cid:durableId="1347948605">
    <w:abstractNumId w:val="8"/>
  </w:num>
  <w:num w:numId="4" w16cid:durableId="1943032933">
    <w:abstractNumId w:val="5"/>
  </w:num>
  <w:num w:numId="5" w16cid:durableId="362243353">
    <w:abstractNumId w:val="9"/>
  </w:num>
  <w:num w:numId="6" w16cid:durableId="52778270">
    <w:abstractNumId w:val="1"/>
  </w:num>
  <w:num w:numId="7" w16cid:durableId="422920131">
    <w:abstractNumId w:val="10"/>
  </w:num>
  <w:num w:numId="8" w16cid:durableId="1119373404">
    <w:abstractNumId w:val="4"/>
  </w:num>
  <w:num w:numId="9" w16cid:durableId="1355302818">
    <w:abstractNumId w:val="6"/>
  </w:num>
  <w:num w:numId="10" w16cid:durableId="1980303709">
    <w:abstractNumId w:val="7"/>
  </w:num>
  <w:num w:numId="11" w16cid:durableId="7270053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V Rivera">
    <w15:presenceInfo w15:providerId="AD" w15:userId="S::gabriellarivera@sandiego.edu::13b240fe-08f5-4321-839f-bce2011b77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A65"/>
    <w:rsid w:val="0000340E"/>
    <w:rsid w:val="000108ED"/>
    <w:rsid w:val="00016231"/>
    <w:rsid w:val="0002300A"/>
    <w:rsid w:val="00033C6C"/>
    <w:rsid w:val="0004163F"/>
    <w:rsid w:val="00045159"/>
    <w:rsid w:val="00055CC4"/>
    <w:rsid w:val="00061352"/>
    <w:rsid w:val="0008487E"/>
    <w:rsid w:val="0009187E"/>
    <w:rsid w:val="00092EB8"/>
    <w:rsid w:val="000A46FB"/>
    <w:rsid w:val="000A7943"/>
    <w:rsid w:val="000C2DC9"/>
    <w:rsid w:val="000D509E"/>
    <w:rsid w:val="00124588"/>
    <w:rsid w:val="00125F87"/>
    <w:rsid w:val="001305AA"/>
    <w:rsid w:val="001510B4"/>
    <w:rsid w:val="00164FE4"/>
    <w:rsid w:val="00177311"/>
    <w:rsid w:val="00180A2D"/>
    <w:rsid w:val="00184731"/>
    <w:rsid w:val="00185B29"/>
    <w:rsid w:val="0018730A"/>
    <w:rsid w:val="001B51FB"/>
    <w:rsid w:val="001C1F42"/>
    <w:rsid w:val="001C3C5A"/>
    <w:rsid w:val="001C62B2"/>
    <w:rsid w:val="001D19D2"/>
    <w:rsid w:val="001D45A4"/>
    <w:rsid w:val="001E7FC1"/>
    <w:rsid w:val="001F3303"/>
    <w:rsid w:val="001F67E7"/>
    <w:rsid w:val="00201EFC"/>
    <w:rsid w:val="00207B51"/>
    <w:rsid w:val="0021025D"/>
    <w:rsid w:val="002163D5"/>
    <w:rsid w:val="00216FE8"/>
    <w:rsid w:val="002177EF"/>
    <w:rsid w:val="002332A1"/>
    <w:rsid w:val="00240A92"/>
    <w:rsid w:val="00244654"/>
    <w:rsid w:val="002465E5"/>
    <w:rsid w:val="00261661"/>
    <w:rsid w:val="00261F50"/>
    <w:rsid w:val="00262A16"/>
    <w:rsid w:val="00270885"/>
    <w:rsid w:val="00291887"/>
    <w:rsid w:val="002942E8"/>
    <w:rsid w:val="002D186B"/>
    <w:rsid w:val="002D3370"/>
    <w:rsid w:val="002F053C"/>
    <w:rsid w:val="00302F08"/>
    <w:rsid w:val="00313571"/>
    <w:rsid w:val="00322C98"/>
    <w:rsid w:val="003417A8"/>
    <w:rsid w:val="00353D6D"/>
    <w:rsid w:val="00363661"/>
    <w:rsid w:val="00366886"/>
    <w:rsid w:val="003718F5"/>
    <w:rsid w:val="0037328F"/>
    <w:rsid w:val="00383C12"/>
    <w:rsid w:val="00387E15"/>
    <w:rsid w:val="00396300"/>
    <w:rsid w:val="003A1BB8"/>
    <w:rsid w:val="003A7D2B"/>
    <w:rsid w:val="003B1E1C"/>
    <w:rsid w:val="003C251B"/>
    <w:rsid w:val="003C57A3"/>
    <w:rsid w:val="003D1AD4"/>
    <w:rsid w:val="003E3F83"/>
    <w:rsid w:val="003E733E"/>
    <w:rsid w:val="003F32D3"/>
    <w:rsid w:val="00411A65"/>
    <w:rsid w:val="0042353D"/>
    <w:rsid w:val="0042736C"/>
    <w:rsid w:val="004318D4"/>
    <w:rsid w:val="004344ED"/>
    <w:rsid w:val="0044389B"/>
    <w:rsid w:val="00446373"/>
    <w:rsid w:val="00476020"/>
    <w:rsid w:val="0048256C"/>
    <w:rsid w:val="00485C08"/>
    <w:rsid w:val="00496A89"/>
    <w:rsid w:val="004B0A0F"/>
    <w:rsid w:val="004B349C"/>
    <w:rsid w:val="004B7D39"/>
    <w:rsid w:val="004C589A"/>
    <w:rsid w:val="00501301"/>
    <w:rsid w:val="00511AB7"/>
    <w:rsid w:val="005204FA"/>
    <w:rsid w:val="00521A64"/>
    <w:rsid w:val="00526269"/>
    <w:rsid w:val="0054138C"/>
    <w:rsid w:val="005437D3"/>
    <w:rsid w:val="00547D0E"/>
    <w:rsid w:val="005503F8"/>
    <w:rsid w:val="00551DAC"/>
    <w:rsid w:val="005559A7"/>
    <w:rsid w:val="00560BD1"/>
    <w:rsid w:val="005709B6"/>
    <w:rsid w:val="0057221C"/>
    <w:rsid w:val="00582AF2"/>
    <w:rsid w:val="00586F60"/>
    <w:rsid w:val="00587918"/>
    <w:rsid w:val="005A2663"/>
    <w:rsid w:val="005A40EF"/>
    <w:rsid w:val="005B1531"/>
    <w:rsid w:val="005C3755"/>
    <w:rsid w:val="005C3917"/>
    <w:rsid w:val="005C3C82"/>
    <w:rsid w:val="005C5755"/>
    <w:rsid w:val="005E5771"/>
    <w:rsid w:val="005F1A92"/>
    <w:rsid w:val="006118D5"/>
    <w:rsid w:val="006130F5"/>
    <w:rsid w:val="006159FE"/>
    <w:rsid w:val="00625B40"/>
    <w:rsid w:val="006272E5"/>
    <w:rsid w:val="00630F3C"/>
    <w:rsid w:val="00677CF5"/>
    <w:rsid w:val="00677E95"/>
    <w:rsid w:val="00680885"/>
    <w:rsid w:val="00683BBE"/>
    <w:rsid w:val="00684E6A"/>
    <w:rsid w:val="00691704"/>
    <w:rsid w:val="00691BCF"/>
    <w:rsid w:val="00693160"/>
    <w:rsid w:val="006A01A3"/>
    <w:rsid w:val="006A0A51"/>
    <w:rsid w:val="006A3D73"/>
    <w:rsid w:val="006A5C7B"/>
    <w:rsid w:val="006B0449"/>
    <w:rsid w:val="006C41E1"/>
    <w:rsid w:val="006D2223"/>
    <w:rsid w:val="006E0E22"/>
    <w:rsid w:val="006E5521"/>
    <w:rsid w:val="006E614B"/>
    <w:rsid w:val="006F1E8C"/>
    <w:rsid w:val="006F5B07"/>
    <w:rsid w:val="0070426B"/>
    <w:rsid w:val="0070544F"/>
    <w:rsid w:val="00711211"/>
    <w:rsid w:val="0071587F"/>
    <w:rsid w:val="00722E95"/>
    <w:rsid w:val="007237AF"/>
    <w:rsid w:val="00727C59"/>
    <w:rsid w:val="00730DCF"/>
    <w:rsid w:val="00732D25"/>
    <w:rsid w:val="00736A88"/>
    <w:rsid w:val="0076333F"/>
    <w:rsid w:val="00776186"/>
    <w:rsid w:val="007957C9"/>
    <w:rsid w:val="007A3DD1"/>
    <w:rsid w:val="007B22B5"/>
    <w:rsid w:val="007B4FA7"/>
    <w:rsid w:val="007C1F75"/>
    <w:rsid w:val="007D67CB"/>
    <w:rsid w:val="007E2B4D"/>
    <w:rsid w:val="007E42AE"/>
    <w:rsid w:val="007E5A3A"/>
    <w:rsid w:val="007F4D3A"/>
    <w:rsid w:val="007F73E3"/>
    <w:rsid w:val="008062B4"/>
    <w:rsid w:val="008131C0"/>
    <w:rsid w:val="00815831"/>
    <w:rsid w:val="00821E83"/>
    <w:rsid w:val="00823478"/>
    <w:rsid w:val="0083592B"/>
    <w:rsid w:val="00846A62"/>
    <w:rsid w:val="00847B9B"/>
    <w:rsid w:val="00866C78"/>
    <w:rsid w:val="008723A8"/>
    <w:rsid w:val="00874F03"/>
    <w:rsid w:val="00875459"/>
    <w:rsid w:val="008852F8"/>
    <w:rsid w:val="00892E29"/>
    <w:rsid w:val="008932D3"/>
    <w:rsid w:val="008B3D10"/>
    <w:rsid w:val="008B6F46"/>
    <w:rsid w:val="008C364B"/>
    <w:rsid w:val="008C3CC9"/>
    <w:rsid w:val="008C6F38"/>
    <w:rsid w:val="008D1307"/>
    <w:rsid w:val="008F71A3"/>
    <w:rsid w:val="00907839"/>
    <w:rsid w:val="0091283F"/>
    <w:rsid w:val="009164E7"/>
    <w:rsid w:val="009172BF"/>
    <w:rsid w:val="00920076"/>
    <w:rsid w:val="009207F9"/>
    <w:rsid w:val="009262ED"/>
    <w:rsid w:val="00934BDC"/>
    <w:rsid w:val="00945D70"/>
    <w:rsid w:val="00953835"/>
    <w:rsid w:val="00954C03"/>
    <w:rsid w:val="00961890"/>
    <w:rsid w:val="00973F26"/>
    <w:rsid w:val="009840A9"/>
    <w:rsid w:val="00987D29"/>
    <w:rsid w:val="009912D7"/>
    <w:rsid w:val="00993B3C"/>
    <w:rsid w:val="009A19D7"/>
    <w:rsid w:val="009C2D2E"/>
    <w:rsid w:val="009C2E9A"/>
    <w:rsid w:val="009D066E"/>
    <w:rsid w:val="009E01BB"/>
    <w:rsid w:val="009E61B4"/>
    <w:rsid w:val="009E72EC"/>
    <w:rsid w:val="009F674E"/>
    <w:rsid w:val="00A107F5"/>
    <w:rsid w:val="00A21D38"/>
    <w:rsid w:val="00A2530F"/>
    <w:rsid w:val="00A25D5D"/>
    <w:rsid w:val="00A26B52"/>
    <w:rsid w:val="00A27AAD"/>
    <w:rsid w:val="00A27E7A"/>
    <w:rsid w:val="00A3233A"/>
    <w:rsid w:val="00A82FFD"/>
    <w:rsid w:val="00A84D2A"/>
    <w:rsid w:val="00AA7668"/>
    <w:rsid w:val="00AB20C7"/>
    <w:rsid w:val="00AB45C8"/>
    <w:rsid w:val="00AC0B2E"/>
    <w:rsid w:val="00AD5C6F"/>
    <w:rsid w:val="00AD6128"/>
    <w:rsid w:val="00AD7AE4"/>
    <w:rsid w:val="00AF16B8"/>
    <w:rsid w:val="00B0716E"/>
    <w:rsid w:val="00B144F4"/>
    <w:rsid w:val="00B30739"/>
    <w:rsid w:val="00B37ACF"/>
    <w:rsid w:val="00B53054"/>
    <w:rsid w:val="00B53BD6"/>
    <w:rsid w:val="00B56859"/>
    <w:rsid w:val="00B64E5C"/>
    <w:rsid w:val="00B740C6"/>
    <w:rsid w:val="00B744A7"/>
    <w:rsid w:val="00B77955"/>
    <w:rsid w:val="00B779A7"/>
    <w:rsid w:val="00B92ABA"/>
    <w:rsid w:val="00BA3E6E"/>
    <w:rsid w:val="00BA40EF"/>
    <w:rsid w:val="00C07114"/>
    <w:rsid w:val="00C153F1"/>
    <w:rsid w:val="00C307F0"/>
    <w:rsid w:val="00C32884"/>
    <w:rsid w:val="00C423B6"/>
    <w:rsid w:val="00C56A99"/>
    <w:rsid w:val="00C62CB3"/>
    <w:rsid w:val="00C73E09"/>
    <w:rsid w:val="00C770D4"/>
    <w:rsid w:val="00C83655"/>
    <w:rsid w:val="00C84B1E"/>
    <w:rsid w:val="00C91956"/>
    <w:rsid w:val="00C9748B"/>
    <w:rsid w:val="00CA0232"/>
    <w:rsid w:val="00CA47D2"/>
    <w:rsid w:val="00CA7089"/>
    <w:rsid w:val="00CB475E"/>
    <w:rsid w:val="00CC3DB5"/>
    <w:rsid w:val="00CE2CB8"/>
    <w:rsid w:val="00CF244B"/>
    <w:rsid w:val="00CF3969"/>
    <w:rsid w:val="00CF40FB"/>
    <w:rsid w:val="00D11EE8"/>
    <w:rsid w:val="00D169B7"/>
    <w:rsid w:val="00D3357A"/>
    <w:rsid w:val="00D41EE7"/>
    <w:rsid w:val="00D54FAD"/>
    <w:rsid w:val="00D66431"/>
    <w:rsid w:val="00D73648"/>
    <w:rsid w:val="00D7499B"/>
    <w:rsid w:val="00D83C4C"/>
    <w:rsid w:val="00D92C7A"/>
    <w:rsid w:val="00DC7D6E"/>
    <w:rsid w:val="00DD16F2"/>
    <w:rsid w:val="00E02E83"/>
    <w:rsid w:val="00E067C3"/>
    <w:rsid w:val="00E23B4C"/>
    <w:rsid w:val="00E242DA"/>
    <w:rsid w:val="00E25D11"/>
    <w:rsid w:val="00E261A0"/>
    <w:rsid w:val="00E3184D"/>
    <w:rsid w:val="00E31C97"/>
    <w:rsid w:val="00E348E2"/>
    <w:rsid w:val="00E512CC"/>
    <w:rsid w:val="00E53C48"/>
    <w:rsid w:val="00E54F47"/>
    <w:rsid w:val="00E673CB"/>
    <w:rsid w:val="00E75452"/>
    <w:rsid w:val="00E861C2"/>
    <w:rsid w:val="00EB1C58"/>
    <w:rsid w:val="00EC3F95"/>
    <w:rsid w:val="00ED0369"/>
    <w:rsid w:val="00ED7331"/>
    <w:rsid w:val="00EE25CE"/>
    <w:rsid w:val="00EF29B3"/>
    <w:rsid w:val="00F040D3"/>
    <w:rsid w:val="00F2446C"/>
    <w:rsid w:val="00F50424"/>
    <w:rsid w:val="00F51D40"/>
    <w:rsid w:val="00F607B6"/>
    <w:rsid w:val="00F73663"/>
    <w:rsid w:val="00F74CB5"/>
    <w:rsid w:val="00F74F93"/>
    <w:rsid w:val="00F757D9"/>
    <w:rsid w:val="00F9646D"/>
    <w:rsid w:val="00FA424F"/>
    <w:rsid w:val="00FA71F9"/>
    <w:rsid w:val="00FA76B0"/>
    <w:rsid w:val="00FB2277"/>
    <w:rsid w:val="00FB3F0D"/>
    <w:rsid w:val="00FD6879"/>
    <w:rsid w:val="00FE3D6A"/>
    <w:rsid w:val="00FE46BC"/>
    <w:rsid w:val="00FE7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D11EF"/>
  <w15:chartTrackingRefBased/>
  <w15:docId w15:val="{14AF3E42-0C32-2E47-A4BB-D9EE9E1A4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A65"/>
    <w:pPr>
      <w:spacing w:line="276" w:lineRule="auto"/>
    </w:pPr>
    <w:rPr>
      <w:rFonts w:ascii="Arial" w:eastAsia="Arial" w:hAnsi="Arial" w:cs="Arial"/>
      <w:kern w:val="0"/>
      <w:sz w:val="22"/>
      <w:szCs w:val="22"/>
      <w:lang w:val="e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53F1"/>
    <w:pPr>
      <w:tabs>
        <w:tab w:val="center" w:pos="4680"/>
        <w:tab w:val="right" w:pos="9360"/>
      </w:tabs>
      <w:spacing w:line="240" w:lineRule="auto"/>
    </w:pPr>
  </w:style>
  <w:style w:type="character" w:customStyle="1" w:styleId="HeaderChar">
    <w:name w:val="Header Char"/>
    <w:basedOn w:val="DefaultParagraphFont"/>
    <w:link w:val="Header"/>
    <w:uiPriority w:val="99"/>
    <w:rsid w:val="00C153F1"/>
    <w:rPr>
      <w:rFonts w:ascii="Arial" w:eastAsia="Arial" w:hAnsi="Arial" w:cs="Arial"/>
      <w:kern w:val="0"/>
      <w:sz w:val="22"/>
      <w:szCs w:val="22"/>
      <w:lang w:val="en"/>
      <w14:ligatures w14:val="none"/>
    </w:rPr>
  </w:style>
  <w:style w:type="paragraph" w:styleId="Footer">
    <w:name w:val="footer"/>
    <w:basedOn w:val="Normal"/>
    <w:link w:val="FooterChar"/>
    <w:uiPriority w:val="99"/>
    <w:unhideWhenUsed/>
    <w:rsid w:val="00C153F1"/>
    <w:pPr>
      <w:tabs>
        <w:tab w:val="center" w:pos="4680"/>
        <w:tab w:val="right" w:pos="9360"/>
      </w:tabs>
      <w:spacing w:line="240" w:lineRule="auto"/>
    </w:pPr>
  </w:style>
  <w:style w:type="character" w:customStyle="1" w:styleId="FooterChar">
    <w:name w:val="Footer Char"/>
    <w:basedOn w:val="DefaultParagraphFont"/>
    <w:link w:val="Footer"/>
    <w:uiPriority w:val="99"/>
    <w:rsid w:val="00C153F1"/>
    <w:rPr>
      <w:rFonts w:ascii="Arial" w:eastAsia="Arial" w:hAnsi="Arial" w:cs="Arial"/>
      <w:kern w:val="0"/>
      <w:sz w:val="22"/>
      <w:szCs w:val="22"/>
      <w:lang w:val="en"/>
      <w14:ligatures w14:val="none"/>
    </w:rPr>
  </w:style>
  <w:style w:type="character" w:styleId="PageNumber">
    <w:name w:val="page number"/>
    <w:basedOn w:val="DefaultParagraphFont"/>
    <w:uiPriority w:val="99"/>
    <w:semiHidden/>
    <w:unhideWhenUsed/>
    <w:rsid w:val="007F4D3A"/>
  </w:style>
  <w:style w:type="paragraph" w:styleId="ListParagraph">
    <w:name w:val="List Paragraph"/>
    <w:basedOn w:val="Normal"/>
    <w:uiPriority w:val="34"/>
    <w:qFormat/>
    <w:rsid w:val="00FE3D6A"/>
    <w:pPr>
      <w:ind w:left="720"/>
      <w:contextualSpacing/>
    </w:pPr>
  </w:style>
  <w:style w:type="paragraph" w:customStyle="1" w:styleId="bx--listitem">
    <w:name w:val="bx--list__item"/>
    <w:basedOn w:val="Normal"/>
    <w:rsid w:val="00FE3D6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E3D6A"/>
    <w:rPr>
      <w:b/>
      <w:bCs/>
    </w:rPr>
  </w:style>
  <w:style w:type="paragraph" w:styleId="NormalWeb">
    <w:name w:val="Normal (Web)"/>
    <w:basedOn w:val="Normal"/>
    <w:uiPriority w:val="99"/>
    <w:unhideWhenUsed/>
    <w:rsid w:val="003A7D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h">
    <w:name w:val="ph"/>
    <w:basedOn w:val="DefaultParagraphFont"/>
    <w:rsid w:val="003A7D2B"/>
  </w:style>
  <w:style w:type="character" w:styleId="Hyperlink">
    <w:name w:val="Hyperlink"/>
    <w:basedOn w:val="DefaultParagraphFont"/>
    <w:uiPriority w:val="99"/>
    <w:unhideWhenUsed/>
    <w:rsid w:val="009912D7"/>
    <w:rPr>
      <w:color w:val="0563C1" w:themeColor="hyperlink"/>
      <w:u w:val="single"/>
    </w:rPr>
  </w:style>
  <w:style w:type="character" w:styleId="UnresolvedMention">
    <w:name w:val="Unresolved Mention"/>
    <w:basedOn w:val="DefaultParagraphFont"/>
    <w:uiPriority w:val="99"/>
    <w:semiHidden/>
    <w:unhideWhenUsed/>
    <w:rsid w:val="009912D7"/>
    <w:rPr>
      <w:color w:val="605E5C"/>
      <w:shd w:val="clear" w:color="auto" w:fill="E1DFDD"/>
    </w:rPr>
  </w:style>
  <w:style w:type="character" w:styleId="FollowedHyperlink">
    <w:name w:val="FollowedHyperlink"/>
    <w:basedOn w:val="DefaultParagraphFont"/>
    <w:uiPriority w:val="99"/>
    <w:semiHidden/>
    <w:unhideWhenUsed/>
    <w:rsid w:val="00C83655"/>
    <w:rPr>
      <w:color w:val="954F72" w:themeColor="followedHyperlink"/>
      <w:u w:val="single"/>
    </w:rPr>
  </w:style>
  <w:style w:type="paragraph" w:styleId="Revision">
    <w:name w:val="Revision"/>
    <w:hidden/>
    <w:uiPriority w:val="99"/>
    <w:semiHidden/>
    <w:rsid w:val="00ED7331"/>
    <w:rPr>
      <w:rFonts w:ascii="Arial" w:eastAsia="Arial" w:hAnsi="Arial" w:cs="Arial"/>
      <w:kern w:val="0"/>
      <w:sz w:val="22"/>
      <w:szCs w:val="2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6592">
      <w:bodyDiv w:val="1"/>
      <w:marLeft w:val="0"/>
      <w:marRight w:val="0"/>
      <w:marTop w:val="0"/>
      <w:marBottom w:val="0"/>
      <w:divBdr>
        <w:top w:val="none" w:sz="0" w:space="0" w:color="auto"/>
        <w:left w:val="none" w:sz="0" w:space="0" w:color="auto"/>
        <w:bottom w:val="none" w:sz="0" w:space="0" w:color="auto"/>
        <w:right w:val="none" w:sz="0" w:space="0" w:color="auto"/>
      </w:divBdr>
      <w:divsChild>
        <w:div w:id="893586449">
          <w:marLeft w:val="0"/>
          <w:marRight w:val="0"/>
          <w:marTop w:val="0"/>
          <w:marBottom w:val="0"/>
          <w:divBdr>
            <w:top w:val="none" w:sz="0" w:space="0" w:color="auto"/>
            <w:left w:val="none" w:sz="0" w:space="0" w:color="auto"/>
            <w:bottom w:val="none" w:sz="0" w:space="0" w:color="auto"/>
            <w:right w:val="none" w:sz="0" w:space="0" w:color="auto"/>
          </w:divBdr>
        </w:div>
      </w:divsChild>
    </w:div>
    <w:div w:id="190802009">
      <w:bodyDiv w:val="1"/>
      <w:marLeft w:val="0"/>
      <w:marRight w:val="0"/>
      <w:marTop w:val="0"/>
      <w:marBottom w:val="0"/>
      <w:divBdr>
        <w:top w:val="none" w:sz="0" w:space="0" w:color="auto"/>
        <w:left w:val="none" w:sz="0" w:space="0" w:color="auto"/>
        <w:bottom w:val="none" w:sz="0" w:space="0" w:color="auto"/>
        <w:right w:val="none" w:sz="0" w:space="0" w:color="auto"/>
      </w:divBdr>
      <w:divsChild>
        <w:div w:id="636448592">
          <w:marLeft w:val="0"/>
          <w:marRight w:val="0"/>
          <w:marTop w:val="0"/>
          <w:marBottom w:val="0"/>
          <w:divBdr>
            <w:top w:val="none" w:sz="0" w:space="0" w:color="auto"/>
            <w:left w:val="none" w:sz="0" w:space="0" w:color="auto"/>
            <w:bottom w:val="none" w:sz="0" w:space="0" w:color="auto"/>
            <w:right w:val="none" w:sz="0" w:space="0" w:color="auto"/>
          </w:divBdr>
        </w:div>
      </w:divsChild>
    </w:div>
    <w:div w:id="597757079">
      <w:bodyDiv w:val="1"/>
      <w:marLeft w:val="0"/>
      <w:marRight w:val="0"/>
      <w:marTop w:val="0"/>
      <w:marBottom w:val="0"/>
      <w:divBdr>
        <w:top w:val="none" w:sz="0" w:space="0" w:color="auto"/>
        <w:left w:val="none" w:sz="0" w:space="0" w:color="auto"/>
        <w:bottom w:val="none" w:sz="0" w:space="0" w:color="auto"/>
        <w:right w:val="none" w:sz="0" w:space="0" w:color="auto"/>
      </w:divBdr>
    </w:div>
    <w:div w:id="598568367">
      <w:bodyDiv w:val="1"/>
      <w:marLeft w:val="0"/>
      <w:marRight w:val="0"/>
      <w:marTop w:val="0"/>
      <w:marBottom w:val="0"/>
      <w:divBdr>
        <w:top w:val="none" w:sz="0" w:space="0" w:color="auto"/>
        <w:left w:val="none" w:sz="0" w:space="0" w:color="auto"/>
        <w:bottom w:val="none" w:sz="0" w:space="0" w:color="auto"/>
        <w:right w:val="none" w:sz="0" w:space="0" w:color="auto"/>
      </w:divBdr>
    </w:div>
    <w:div w:id="730084390">
      <w:bodyDiv w:val="1"/>
      <w:marLeft w:val="0"/>
      <w:marRight w:val="0"/>
      <w:marTop w:val="0"/>
      <w:marBottom w:val="0"/>
      <w:divBdr>
        <w:top w:val="none" w:sz="0" w:space="0" w:color="auto"/>
        <w:left w:val="none" w:sz="0" w:space="0" w:color="auto"/>
        <w:bottom w:val="none" w:sz="0" w:space="0" w:color="auto"/>
        <w:right w:val="none" w:sz="0" w:space="0" w:color="auto"/>
      </w:divBdr>
    </w:div>
    <w:div w:id="794981622">
      <w:bodyDiv w:val="1"/>
      <w:marLeft w:val="0"/>
      <w:marRight w:val="0"/>
      <w:marTop w:val="0"/>
      <w:marBottom w:val="0"/>
      <w:divBdr>
        <w:top w:val="none" w:sz="0" w:space="0" w:color="auto"/>
        <w:left w:val="none" w:sz="0" w:space="0" w:color="auto"/>
        <w:bottom w:val="none" w:sz="0" w:space="0" w:color="auto"/>
        <w:right w:val="none" w:sz="0" w:space="0" w:color="auto"/>
      </w:divBdr>
      <w:divsChild>
        <w:div w:id="744034603">
          <w:marLeft w:val="0"/>
          <w:marRight w:val="0"/>
          <w:marTop w:val="0"/>
          <w:marBottom w:val="0"/>
          <w:divBdr>
            <w:top w:val="none" w:sz="0" w:space="0" w:color="auto"/>
            <w:left w:val="none" w:sz="0" w:space="0" w:color="auto"/>
            <w:bottom w:val="none" w:sz="0" w:space="0" w:color="auto"/>
            <w:right w:val="none" w:sz="0" w:space="0" w:color="auto"/>
          </w:divBdr>
        </w:div>
      </w:divsChild>
    </w:div>
    <w:div w:id="1028332697">
      <w:bodyDiv w:val="1"/>
      <w:marLeft w:val="0"/>
      <w:marRight w:val="0"/>
      <w:marTop w:val="0"/>
      <w:marBottom w:val="0"/>
      <w:divBdr>
        <w:top w:val="none" w:sz="0" w:space="0" w:color="auto"/>
        <w:left w:val="none" w:sz="0" w:space="0" w:color="auto"/>
        <w:bottom w:val="none" w:sz="0" w:space="0" w:color="auto"/>
        <w:right w:val="none" w:sz="0" w:space="0" w:color="auto"/>
      </w:divBdr>
    </w:div>
    <w:div w:id="1098670533">
      <w:bodyDiv w:val="1"/>
      <w:marLeft w:val="0"/>
      <w:marRight w:val="0"/>
      <w:marTop w:val="0"/>
      <w:marBottom w:val="0"/>
      <w:divBdr>
        <w:top w:val="none" w:sz="0" w:space="0" w:color="auto"/>
        <w:left w:val="none" w:sz="0" w:space="0" w:color="auto"/>
        <w:bottom w:val="none" w:sz="0" w:space="0" w:color="auto"/>
        <w:right w:val="none" w:sz="0" w:space="0" w:color="auto"/>
      </w:divBdr>
    </w:div>
    <w:div w:id="1115175539">
      <w:bodyDiv w:val="1"/>
      <w:marLeft w:val="0"/>
      <w:marRight w:val="0"/>
      <w:marTop w:val="0"/>
      <w:marBottom w:val="0"/>
      <w:divBdr>
        <w:top w:val="none" w:sz="0" w:space="0" w:color="auto"/>
        <w:left w:val="none" w:sz="0" w:space="0" w:color="auto"/>
        <w:bottom w:val="none" w:sz="0" w:space="0" w:color="auto"/>
        <w:right w:val="none" w:sz="0" w:space="0" w:color="auto"/>
      </w:divBdr>
      <w:divsChild>
        <w:div w:id="1131676864">
          <w:marLeft w:val="0"/>
          <w:marRight w:val="0"/>
          <w:marTop w:val="0"/>
          <w:marBottom w:val="0"/>
          <w:divBdr>
            <w:top w:val="none" w:sz="0" w:space="0" w:color="auto"/>
            <w:left w:val="none" w:sz="0" w:space="0" w:color="auto"/>
            <w:bottom w:val="none" w:sz="0" w:space="0" w:color="auto"/>
            <w:right w:val="none" w:sz="0" w:space="0" w:color="auto"/>
          </w:divBdr>
        </w:div>
      </w:divsChild>
    </w:div>
    <w:div w:id="1202550462">
      <w:bodyDiv w:val="1"/>
      <w:marLeft w:val="0"/>
      <w:marRight w:val="0"/>
      <w:marTop w:val="0"/>
      <w:marBottom w:val="0"/>
      <w:divBdr>
        <w:top w:val="none" w:sz="0" w:space="0" w:color="auto"/>
        <w:left w:val="none" w:sz="0" w:space="0" w:color="auto"/>
        <w:bottom w:val="none" w:sz="0" w:space="0" w:color="auto"/>
        <w:right w:val="none" w:sz="0" w:space="0" w:color="auto"/>
      </w:divBdr>
    </w:div>
    <w:div w:id="1463957509">
      <w:bodyDiv w:val="1"/>
      <w:marLeft w:val="0"/>
      <w:marRight w:val="0"/>
      <w:marTop w:val="0"/>
      <w:marBottom w:val="0"/>
      <w:divBdr>
        <w:top w:val="none" w:sz="0" w:space="0" w:color="auto"/>
        <w:left w:val="none" w:sz="0" w:space="0" w:color="auto"/>
        <w:bottom w:val="none" w:sz="0" w:space="0" w:color="auto"/>
        <w:right w:val="none" w:sz="0" w:space="0" w:color="auto"/>
      </w:divBdr>
      <w:divsChild>
        <w:div w:id="1757163969">
          <w:marLeft w:val="0"/>
          <w:marRight w:val="0"/>
          <w:marTop w:val="0"/>
          <w:marBottom w:val="0"/>
          <w:divBdr>
            <w:top w:val="none" w:sz="0" w:space="0" w:color="auto"/>
            <w:left w:val="none" w:sz="0" w:space="0" w:color="auto"/>
            <w:bottom w:val="none" w:sz="0" w:space="0" w:color="auto"/>
            <w:right w:val="none" w:sz="0" w:space="0" w:color="auto"/>
          </w:divBdr>
        </w:div>
      </w:divsChild>
    </w:div>
    <w:div w:id="1512916476">
      <w:bodyDiv w:val="1"/>
      <w:marLeft w:val="0"/>
      <w:marRight w:val="0"/>
      <w:marTop w:val="0"/>
      <w:marBottom w:val="0"/>
      <w:divBdr>
        <w:top w:val="none" w:sz="0" w:space="0" w:color="auto"/>
        <w:left w:val="none" w:sz="0" w:space="0" w:color="auto"/>
        <w:bottom w:val="none" w:sz="0" w:space="0" w:color="auto"/>
        <w:right w:val="none" w:sz="0" w:space="0" w:color="auto"/>
      </w:divBdr>
      <w:divsChild>
        <w:div w:id="14107378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hyperlink" Target="https://www.sciencedirect.com/science/article/pii/S030439322200097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7016/FEDS.2023.008"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002/jae.1226"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federalreserve.gov/pubs/ifdp/1994/464/ifdp464.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AE77A-8A93-4884-B9E9-EAD664A91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24</Pages>
  <Words>3246</Words>
  <Characters>18506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Rivera</dc:creator>
  <cp:keywords/>
  <dc:description/>
  <cp:lastModifiedBy>Gabriella V Rivera</cp:lastModifiedBy>
  <cp:revision>16</cp:revision>
  <dcterms:created xsi:type="dcterms:W3CDTF">2023-12-10T17:52:00Z</dcterms:created>
  <dcterms:modified xsi:type="dcterms:W3CDTF">2023-12-10T22:18:00Z</dcterms:modified>
</cp:coreProperties>
</file>